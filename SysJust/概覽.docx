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F0BE8" w:rsidRDefault="00EF0BE8">
      <w:pPr>
        <w:rPr>
          <w:rFonts w:ascii="Arial Unicode MS" w:eastAsia="Arial Unicode MS" w:hAnsi="Arial Unicode MS" w:cs="Arial Unicode MS"/>
        </w:rPr>
      </w:pPr>
      <w:ins w:id="0" w:author="Marco" w:date="2017-10-18T15:00:00Z">
        <w:r>
          <w:rPr>
            <w:rFonts w:ascii="Arial Unicode MS" w:eastAsia="Arial Unicode MS" w:hAnsi="Arial Unicode MS" w:cs="Arial Unicode MS"/>
          </w:rPr>
          <w:t>quantsai.moneydj.com</w:t>
        </w:r>
      </w:ins>
    </w:p>
    <w:p w:rsidR="00BE2230" w:rsidRDefault="006B6BE2">
      <w:r>
        <w:rPr>
          <w:rFonts w:ascii="Arial Unicode MS" w:eastAsia="Arial Unicode MS" w:hAnsi="Arial Unicode MS" w:cs="Arial Unicode MS"/>
        </w:rPr>
        <w:t>圖表概</w:t>
      </w:r>
      <w:proofErr w:type="gramStart"/>
      <w:r>
        <w:rPr>
          <w:rFonts w:ascii="Arial Unicode MS" w:eastAsia="Arial Unicode MS" w:hAnsi="Arial Unicode MS" w:cs="Arial Unicode MS"/>
        </w:rPr>
        <w:t>覽</w:t>
      </w:r>
      <w:proofErr w:type="gramEnd"/>
    </w:p>
    <w:tbl>
      <w:tblPr>
        <w:tblStyle w:val="20"/>
        <w:tblW w:w="14187" w:type="dxa"/>
        <w:tblInd w:w="-92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07"/>
        <w:gridCol w:w="2445"/>
        <w:gridCol w:w="8250"/>
        <w:gridCol w:w="1485"/>
        <w:tblGridChange w:id="1">
          <w:tblGrid>
            <w:gridCol w:w="8"/>
            <w:gridCol w:w="1999"/>
            <w:gridCol w:w="8"/>
            <w:gridCol w:w="2437"/>
            <w:gridCol w:w="8"/>
            <w:gridCol w:w="8242"/>
            <w:gridCol w:w="8"/>
            <w:gridCol w:w="1477"/>
            <w:gridCol w:w="8"/>
          </w:tblGrid>
        </w:tblGridChange>
      </w:tblGrid>
      <w:tr w:rsidR="00BE2230">
        <w:trPr>
          <w:trHeight w:val="340"/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18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Default="006B6BE2">
            <w:pPr>
              <w:widowControl w:val="0"/>
              <w:spacing w:line="240" w:lineRule="auto"/>
              <w:rPr>
                <w:b/>
                <w:sz w:val="16"/>
                <w:szCs w:val="16"/>
              </w:rPr>
            </w:pPr>
            <w:proofErr w:type="gramStart"/>
            <w:r>
              <w:rPr>
                <w:rFonts w:ascii="Arial Unicode MS" w:eastAsia="Arial Unicode MS" w:hAnsi="Arial Unicode MS" w:cs="Arial Unicode MS"/>
                <w:b/>
                <w:sz w:val="16"/>
                <w:szCs w:val="16"/>
              </w:rPr>
              <w:t>股狗</w:t>
            </w:r>
            <w:proofErr w:type="gramEnd"/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18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Default="006B6BE2">
            <w:pPr>
              <w:widowControl w:val="0"/>
              <w:rPr>
                <w:b/>
                <w:sz w:val="16"/>
                <w:szCs w:val="16"/>
              </w:rPr>
            </w:pPr>
            <w:proofErr w:type="spellStart"/>
            <w:r>
              <w:rPr>
                <w:b/>
                <w:sz w:val="16"/>
                <w:szCs w:val="16"/>
              </w:rPr>
              <w:t>Fugle</w:t>
            </w:r>
            <w:proofErr w:type="spellEnd"/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18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Default="006B6BE2">
            <w:pPr>
              <w:widowControl w:val="0"/>
              <w:rPr>
                <w:b/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b/>
                <w:sz w:val="16"/>
                <w:szCs w:val="16"/>
              </w:rPr>
              <w:t>圖檔網址</w:t>
            </w:r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18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Default="006B6BE2">
            <w:pPr>
              <w:widowControl w:val="0"/>
              <w:rPr>
                <w:b/>
                <w:sz w:val="16"/>
                <w:szCs w:val="16"/>
              </w:rPr>
            </w:pPr>
            <w:proofErr w:type="gramStart"/>
            <w:r>
              <w:rPr>
                <w:rFonts w:ascii="Arial Unicode MS" w:eastAsia="Arial Unicode MS" w:hAnsi="Arial Unicode MS" w:cs="Arial Unicode MS"/>
                <w:b/>
                <w:sz w:val="16"/>
                <w:szCs w:val="16"/>
              </w:rPr>
              <w:t>微股力</w:t>
            </w:r>
            <w:proofErr w:type="gramEnd"/>
            <w:r>
              <w:rPr>
                <w:rFonts w:ascii="Arial Unicode MS" w:eastAsia="Arial Unicode MS" w:hAnsi="Arial Unicode MS" w:cs="Arial Unicode MS"/>
                <w:b/>
                <w:sz w:val="16"/>
                <w:szCs w:val="16"/>
              </w:rPr>
              <w:t>工程順序</w:t>
            </w:r>
          </w:p>
        </w:tc>
      </w:tr>
      <w:tr w:rsidR="00BE2230" w:rsidTr="00D22124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2" w:author="研發部王亭喬" w:date="2017-10-27T10:04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3" w:author="研發部王亭喬" w:date="2017-10-27T10:04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18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4" w:author="研發部王亭喬" w:date="2017-10-27T10:04:00Z">
              <w:tcPr>
                <w:tcW w:w="2007" w:type="dxa"/>
                <w:gridSpan w:val="2"/>
                <w:tcBorders>
                  <w:top w:val="single" w:sz="18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P股票代碼 =&gt; 查詢即時走勢圖</w:t>
            </w:r>
          </w:p>
        </w:tc>
        <w:tc>
          <w:tcPr>
            <w:tcW w:w="2445" w:type="dxa"/>
            <w:tcBorders>
              <w:top w:val="single" w:sz="18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5" w:author="研發部王亭喬" w:date="2017-10-27T10:04:00Z">
              <w:tcPr>
                <w:tcW w:w="2445" w:type="dxa"/>
                <w:gridSpan w:val="2"/>
                <w:tcBorders>
                  <w:top w:val="single" w:sz="18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即時走勢</w:t>
            </w:r>
          </w:p>
        </w:tc>
        <w:tc>
          <w:tcPr>
            <w:tcW w:w="8250" w:type="dxa"/>
            <w:tcBorders>
              <w:top w:val="single" w:sz="18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6" w:author="研發部王亭喬" w:date="2017-10-27T10:04:00Z">
              <w:tcPr>
                <w:tcW w:w="8250" w:type="dxa"/>
                <w:gridSpan w:val="2"/>
                <w:tcBorders>
                  <w:top w:val="single" w:sz="18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EC30E3">
            <w:pPr>
              <w:widowControl w:val="0"/>
              <w:rPr>
                <w:ins w:id="7" w:author="研發部王亭喬" w:date="2017-10-26T17:35:00Z"/>
                <w:sz w:val="16"/>
                <w:szCs w:val="16"/>
              </w:rPr>
            </w:pPr>
            <w:ins w:id="8" w:author="研發部王亭喬" w:date="2017-10-26T17:35:00Z">
              <w:r w:rsidRPr="00EC30E3">
                <w:rPr>
                  <w:sz w:val="16"/>
                  <w:szCs w:val="16"/>
                </w:rPr>
                <w:t>combo_01521</w:t>
              </w:r>
            </w:ins>
          </w:p>
          <w:p w:rsidR="00EC30E3" w:rsidRDefault="003B76C2">
            <w:pPr>
              <w:widowControl w:val="0"/>
              <w:rPr>
                <w:sz w:val="16"/>
                <w:szCs w:val="16"/>
              </w:rPr>
            </w:pPr>
            <w:ins w:id="9" w:author="研發部王亭喬" w:date="2017-10-26T18:05:00Z">
              <w:r>
                <w:rPr>
                  <w:rFonts w:hint="eastAsia"/>
                  <w:sz w:val="16"/>
                  <w:szCs w:val="16"/>
                </w:rPr>
                <w:t>10/26</w:t>
              </w:r>
            </w:ins>
          </w:p>
        </w:tc>
        <w:tc>
          <w:tcPr>
            <w:tcW w:w="1485" w:type="dxa"/>
            <w:tcBorders>
              <w:top w:val="single" w:sz="18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0" w:author="研發部王亭喬" w:date="2017-10-27T10:04:00Z">
              <w:tcPr>
                <w:tcW w:w="1485" w:type="dxa"/>
                <w:gridSpan w:val="2"/>
                <w:tcBorders>
                  <w:top w:val="single" w:sz="18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 w:rsidTr="00D22124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11" w:author="研發部王亭喬" w:date="2017-10-27T10:04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12" w:author="研發部王亭喬" w:date="2017-10-27T10:04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6D9F1" w:themeFill="text2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3" w:author="研發部王亭喬" w:date="2017-10-27T10:04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F股票代碼 =&gt; 查詢K線圖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4" w:author="研發部王亭喬" w:date="2017-10-27T10:04:00Z">
              <w:tcPr>
                <w:tcW w:w="244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股價K線</w:t>
            </w: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5" w:author="研發部王亭喬" w:date="2017-10-27T10:04:00Z">
              <w:tcPr>
                <w:tcW w:w="8250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3A3709" w:rsidRDefault="006B6BE2">
            <w:pPr>
              <w:widowControl w:val="0"/>
              <w:rPr>
                <w:ins w:id="16" w:author="研發部王亭喬" w:date="2017-11-01T18:09:00Z"/>
                <w:sz w:val="16"/>
                <w:szCs w:val="16"/>
              </w:rPr>
            </w:pPr>
            <w:r>
              <w:rPr>
                <w:sz w:val="16"/>
                <w:szCs w:val="16"/>
              </w:rPr>
              <w:t>https://s3-ap-southeast-1.amazonaws.com/fugle-cards/FCRD000002/1101.jpeg</w:t>
            </w:r>
          </w:p>
          <w:p w:rsidR="003A3709" w:rsidRDefault="003A3709">
            <w:pPr>
              <w:widowControl w:val="0"/>
              <w:rPr>
                <w:ins w:id="17" w:author="研發部王亭喬" w:date="2017-11-06T13:50:00Z"/>
                <w:sz w:val="16"/>
                <w:szCs w:val="16"/>
              </w:rPr>
            </w:pPr>
            <w:ins w:id="18" w:author="研發部王亭喬" w:date="2017-11-01T18:09:00Z">
              <w:r>
                <w:rPr>
                  <w:rFonts w:hint="eastAsia"/>
                  <w:sz w:val="16"/>
                  <w:szCs w:val="16"/>
                </w:rPr>
                <w:t>用</w:t>
              </w:r>
            </w:ins>
            <w:ins w:id="19" w:author="研發部王亭喬" w:date="2017-11-02T16:52:00Z">
              <w:r w:rsidR="0002590E">
                <w:rPr>
                  <w:rFonts w:hint="eastAsia"/>
                  <w:sz w:val="16"/>
                  <w:szCs w:val="16"/>
                </w:rPr>
                <w:t>歷史股價</w:t>
              </w:r>
            </w:ins>
            <w:ins w:id="20" w:author="研發部王亭喬" w:date="2017-11-01T18:09:00Z">
              <w:r>
                <w:rPr>
                  <w:rFonts w:hint="eastAsia"/>
                  <w:sz w:val="16"/>
                  <w:szCs w:val="16"/>
                </w:rPr>
                <w:t>算出來的</w:t>
              </w:r>
            </w:ins>
          </w:p>
          <w:p w:rsidR="00B779D2" w:rsidRPr="003A3709" w:rsidRDefault="00B779D2">
            <w:pPr>
              <w:widowControl w:val="0"/>
              <w:rPr>
                <w:sz w:val="16"/>
                <w:szCs w:val="16"/>
              </w:rPr>
            </w:pPr>
            <w:ins w:id="21" w:author="研發部王亭喬" w:date="2017-11-06T13:50:00Z">
              <w:r>
                <w:rPr>
                  <w:rFonts w:hint="eastAsia"/>
                  <w:sz w:val="16"/>
                  <w:szCs w:val="16"/>
                </w:rPr>
                <w:t>X</w:t>
              </w:r>
            </w:ins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2" w:author="研發部王亭喬" w:date="2017-10-27T10:04:00Z">
              <w:tcPr>
                <w:tcW w:w="148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1</w:t>
            </w:r>
          </w:p>
        </w:tc>
      </w:tr>
      <w:tr w:rsidR="00BE2230" w:rsidTr="00D22124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23" w:author="研發部王亭喬" w:date="2017-10-27T10:04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24" w:author="研發部王亭喬" w:date="2017-10-27T10:04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6D9F1" w:themeFill="text2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5" w:author="研發部王亭喬" w:date="2017-10-27T10:04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F股票代碼*功能 =&gt; 查詢股票盤後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6" w:author="研發部王亭喬" w:date="2017-10-27T10:04:00Z">
              <w:tcPr>
                <w:tcW w:w="244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7" w:author="研發部王亭喬" w:date="2017-10-27T10:04:00Z">
              <w:tcPr>
                <w:tcW w:w="8250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779D2">
            <w:pPr>
              <w:widowControl w:val="0"/>
              <w:rPr>
                <w:sz w:val="16"/>
                <w:szCs w:val="16"/>
              </w:rPr>
            </w:pPr>
            <w:ins w:id="28" w:author="研發部王亭喬" w:date="2017-11-06T13:50:00Z">
              <w:r>
                <w:rPr>
                  <w:rFonts w:hint="eastAsia"/>
                  <w:sz w:val="16"/>
                  <w:szCs w:val="16"/>
                </w:rPr>
                <w:t>X</w:t>
              </w:r>
            </w:ins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9" w:author="研發部王亭喬" w:date="2017-10-27T10:04:00Z">
              <w:tcPr>
                <w:tcW w:w="148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jc w:val="center"/>
              <w:rPr>
                <w:b/>
                <w:sz w:val="16"/>
                <w:szCs w:val="16"/>
              </w:rPr>
            </w:pPr>
          </w:p>
        </w:tc>
      </w:tr>
      <w:tr w:rsidR="00BE2230">
        <w:trPr>
          <w:trHeight w:val="340"/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Pr="006951E8" w:rsidRDefault="006B6BE2">
            <w:pPr>
              <w:widowControl w:val="0"/>
              <w:rPr>
                <w:strike/>
                <w:sz w:val="16"/>
                <w:szCs w:val="16"/>
                <w:rPrChange w:id="30" w:author="Marco" w:date="2017-10-18T17:22:00Z">
                  <w:rPr>
                    <w:sz w:val="16"/>
                    <w:szCs w:val="16"/>
                  </w:rPr>
                </w:rPrChange>
              </w:rPr>
            </w:pPr>
            <w:r w:rsidRPr="006951E8">
              <w:rPr>
                <w:rFonts w:ascii="Arial Unicode MS" w:eastAsia="Arial Unicode MS" w:hAnsi="Arial Unicode MS" w:cs="Arial Unicode MS"/>
                <w:strike/>
                <w:sz w:val="16"/>
                <w:szCs w:val="16"/>
                <w:rPrChange w:id="31" w:author="Marco" w:date="2017-10-18T17:22:00Z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</w:rPrChange>
              </w:rPr>
              <w:t>ex: F2330*基本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Pr="006951E8" w:rsidRDefault="006B6BE2">
            <w:pPr>
              <w:widowControl w:val="0"/>
              <w:rPr>
                <w:strike/>
                <w:sz w:val="16"/>
                <w:szCs w:val="16"/>
                <w:rPrChange w:id="32" w:author="Marco" w:date="2017-10-18T17:22:00Z">
                  <w:rPr>
                    <w:sz w:val="16"/>
                    <w:szCs w:val="16"/>
                  </w:rPr>
                </w:rPrChange>
              </w:rPr>
            </w:pPr>
            <w:r w:rsidRPr="006951E8">
              <w:rPr>
                <w:rFonts w:ascii="Arial Unicode MS" w:eastAsia="Arial Unicode MS" w:hAnsi="Arial Unicode MS" w:cs="Arial Unicode MS"/>
                <w:strike/>
                <w:sz w:val="16"/>
                <w:szCs w:val="16"/>
                <w:rPrChange w:id="33" w:author="Marco" w:date="2017-10-18T17:22:00Z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</w:rPrChange>
              </w:rPr>
              <w:t>基本概況</w:t>
            </w: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Pr="006951E8" w:rsidRDefault="00BE2230">
            <w:pPr>
              <w:widowControl w:val="0"/>
              <w:rPr>
                <w:strike/>
                <w:sz w:val="16"/>
                <w:szCs w:val="16"/>
                <w:rPrChange w:id="34" w:author="Marco" w:date="2017-10-18T17:22:00Z">
                  <w:rPr>
                    <w:sz w:val="16"/>
                    <w:szCs w:val="16"/>
                  </w:rPr>
                </w:rPrChange>
              </w:rPr>
            </w:pPr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Default="006B6BE2">
            <w:pPr>
              <w:widowControl w:val="0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2</w:t>
            </w:r>
          </w:p>
        </w:tc>
      </w:tr>
      <w:tr w:rsidR="00BE2230">
        <w:trPr>
          <w:trHeight w:val="340"/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Pr="0079277A" w:rsidRDefault="006B6BE2">
            <w:pPr>
              <w:widowControl w:val="0"/>
              <w:rPr>
                <w:strike/>
                <w:sz w:val="16"/>
                <w:szCs w:val="16"/>
                <w:rPrChange w:id="35" w:author="Marco" w:date="2017-10-19T17:02:00Z">
                  <w:rPr>
                    <w:sz w:val="16"/>
                    <w:szCs w:val="16"/>
                  </w:rPr>
                </w:rPrChange>
              </w:rPr>
            </w:pPr>
            <w:r w:rsidRPr="0079277A">
              <w:rPr>
                <w:rFonts w:ascii="Arial Unicode MS" w:eastAsia="Arial Unicode MS" w:hAnsi="Arial Unicode MS" w:cs="Arial Unicode MS"/>
                <w:strike/>
                <w:sz w:val="16"/>
                <w:szCs w:val="16"/>
                <w:rPrChange w:id="36" w:author="Marco" w:date="2017-10-19T17:02:00Z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</w:rPrChange>
              </w:rPr>
              <w:t>F2330*法人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Pr="0079277A" w:rsidRDefault="006B6BE2">
            <w:pPr>
              <w:widowControl w:val="0"/>
              <w:rPr>
                <w:strike/>
                <w:sz w:val="16"/>
                <w:szCs w:val="16"/>
                <w:rPrChange w:id="37" w:author="Marco" w:date="2017-10-19T17:02:00Z">
                  <w:rPr>
                    <w:sz w:val="16"/>
                    <w:szCs w:val="16"/>
                  </w:rPr>
                </w:rPrChange>
              </w:rPr>
            </w:pPr>
            <w:r w:rsidRPr="0079277A">
              <w:rPr>
                <w:rFonts w:ascii="Arial Unicode MS" w:eastAsia="Arial Unicode MS" w:hAnsi="Arial Unicode MS" w:cs="Arial Unicode MS"/>
                <w:strike/>
                <w:sz w:val="16"/>
                <w:szCs w:val="16"/>
                <w:rPrChange w:id="38" w:author="Marco" w:date="2017-10-19T17:02:00Z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</w:rPrChange>
              </w:rPr>
              <w:t>法人買賣超</w:t>
            </w: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>
        <w:trPr>
          <w:trHeight w:val="340"/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Pr="00A70841" w:rsidRDefault="006B6BE2">
            <w:pPr>
              <w:widowControl w:val="0"/>
              <w:rPr>
                <w:strike/>
                <w:sz w:val="16"/>
                <w:szCs w:val="16"/>
                <w:rPrChange w:id="39" w:author="Marco" w:date="2017-10-20T11:08:00Z">
                  <w:rPr>
                    <w:sz w:val="16"/>
                    <w:szCs w:val="16"/>
                  </w:rPr>
                </w:rPrChange>
              </w:rPr>
            </w:pPr>
            <w:r w:rsidRPr="00A70841">
              <w:rPr>
                <w:rFonts w:ascii="Arial Unicode MS" w:eastAsia="Arial Unicode MS" w:hAnsi="Arial Unicode MS" w:cs="Arial Unicode MS"/>
                <w:strike/>
                <w:sz w:val="16"/>
                <w:szCs w:val="16"/>
                <w:rPrChange w:id="40" w:author="Marco" w:date="2017-10-20T11:08:00Z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</w:rPrChange>
              </w:rPr>
              <w:t>F2330*資</w:t>
            </w:r>
            <w:proofErr w:type="gramStart"/>
            <w:r w:rsidRPr="00A70841">
              <w:rPr>
                <w:rFonts w:ascii="Arial Unicode MS" w:eastAsia="Arial Unicode MS" w:hAnsi="Arial Unicode MS" w:cs="Arial Unicode MS"/>
                <w:strike/>
                <w:sz w:val="16"/>
                <w:szCs w:val="16"/>
                <w:rPrChange w:id="41" w:author="Marco" w:date="2017-10-20T11:08:00Z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</w:rPrChange>
              </w:rPr>
              <w:t>券</w:t>
            </w:r>
            <w:proofErr w:type="gramEnd"/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Pr="00A70841" w:rsidRDefault="006B6BE2">
            <w:pPr>
              <w:widowControl w:val="0"/>
              <w:rPr>
                <w:strike/>
                <w:sz w:val="16"/>
                <w:szCs w:val="16"/>
                <w:rPrChange w:id="42" w:author="Marco" w:date="2017-10-20T11:08:00Z">
                  <w:rPr>
                    <w:sz w:val="16"/>
                    <w:szCs w:val="16"/>
                  </w:rPr>
                </w:rPrChange>
              </w:rPr>
            </w:pPr>
            <w:r w:rsidRPr="00A70841">
              <w:rPr>
                <w:rFonts w:ascii="Arial Unicode MS" w:eastAsia="Arial Unicode MS" w:hAnsi="Arial Unicode MS" w:cs="Arial Unicode MS"/>
                <w:strike/>
                <w:sz w:val="16"/>
                <w:szCs w:val="16"/>
                <w:rPrChange w:id="43" w:author="Marco" w:date="2017-10-20T11:08:00Z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</w:rPrChange>
              </w:rPr>
              <w:t>融資融券</w:t>
            </w: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>
        <w:trPr>
          <w:trHeight w:val="340"/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Pr="004F1389" w:rsidRDefault="006B6BE2">
            <w:pPr>
              <w:widowControl w:val="0"/>
              <w:rPr>
                <w:strike/>
                <w:sz w:val="16"/>
                <w:szCs w:val="16"/>
                <w:rPrChange w:id="44" w:author="Marco" w:date="2017-10-20T11:15:00Z">
                  <w:rPr>
                    <w:sz w:val="16"/>
                    <w:szCs w:val="16"/>
                  </w:rPr>
                </w:rPrChange>
              </w:rPr>
            </w:pPr>
            <w:r w:rsidRPr="004F1389">
              <w:rPr>
                <w:rFonts w:ascii="Arial Unicode MS" w:eastAsia="Arial Unicode MS" w:hAnsi="Arial Unicode MS" w:cs="Arial Unicode MS"/>
                <w:strike/>
                <w:sz w:val="16"/>
                <w:szCs w:val="16"/>
                <w:rPrChange w:id="45" w:author="Marco" w:date="2017-10-20T11:15:00Z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</w:rPrChange>
              </w:rPr>
              <w:t>F2330*當沖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Default="004F1389">
            <w:pPr>
              <w:widowControl w:val="0"/>
              <w:rPr>
                <w:sz w:val="16"/>
                <w:szCs w:val="16"/>
              </w:rPr>
            </w:pPr>
            <w:ins w:id="46" w:author="Marco" w:date="2017-10-20T11:15:00Z">
              <w:r>
                <w:rPr>
                  <w:rFonts w:hint="eastAsia"/>
                  <w:sz w:val="16"/>
                  <w:szCs w:val="16"/>
                </w:rPr>
                <w:t>資</w:t>
              </w:r>
              <w:proofErr w:type="gramStart"/>
              <w:r>
                <w:rPr>
                  <w:rFonts w:hint="eastAsia"/>
                  <w:sz w:val="16"/>
                  <w:szCs w:val="16"/>
                </w:rPr>
                <w:t>券</w:t>
              </w:r>
              <w:proofErr w:type="gramEnd"/>
              <w:r>
                <w:rPr>
                  <w:rFonts w:hint="eastAsia"/>
                  <w:sz w:val="16"/>
                  <w:szCs w:val="16"/>
                </w:rPr>
                <w:t>當沖</w:t>
              </w:r>
              <w:r>
                <w:rPr>
                  <w:rFonts w:hint="eastAsia"/>
                  <w:sz w:val="16"/>
                  <w:szCs w:val="16"/>
                </w:rPr>
                <w:t xml:space="preserve"> or </w:t>
              </w:r>
              <w:r>
                <w:rPr>
                  <w:rFonts w:hint="eastAsia"/>
                  <w:sz w:val="16"/>
                  <w:szCs w:val="16"/>
                </w:rPr>
                <w:t>現股當沖，</w:t>
              </w:r>
            </w:ins>
            <w:ins w:id="47" w:author="Marco" w:date="2017-10-20T11:16:00Z">
              <w:r>
                <w:rPr>
                  <w:rFonts w:hint="eastAsia"/>
                  <w:sz w:val="16"/>
                  <w:szCs w:val="16"/>
                </w:rPr>
                <w:t>無個股當沖資料，僅有排行榜</w:t>
              </w:r>
            </w:ins>
            <w:ins w:id="48" w:author="Marco" w:date="2017-10-20T11:17:00Z">
              <w:r>
                <w:rPr>
                  <w:rFonts w:hint="eastAsia"/>
                  <w:sz w:val="16"/>
                  <w:szCs w:val="16"/>
                </w:rPr>
                <w:t>，或是直接從</w:t>
              </w:r>
            </w:ins>
            <w:ins w:id="49" w:author="Marco" w:date="2017-10-20T11:18:00Z">
              <w:r w:rsidRPr="004F1389">
                <w:rPr>
                  <w:sz w:val="16"/>
                  <w:szCs w:val="16"/>
                </w:rPr>
                <w:t>combo_01404</w:t>
              </w:r>
              <w:r>
                <w:rPr>
                  <w:rFonts w:hint="eastAsia"/>
                  <w:sz w:val="16"/>
                  <w:szCs w:val="16"/>
                </w:rPr>
                <w:t>算</w:t>
              </w:r>
            </w:ins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>
        <w:trPr>
          <w:trHeight w:val="340"/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Pr="004F1389" w:rsidRDefault="006B6BE2">
            <w:pPr>
              <w:widowControl w:val="0"/>
              <w:rPr>
                <w:strike/>
                <w:sz w:val="16"/>
                <w:szCs w:val="16"/>
                <w:rPrChange w:id="50" w:author="Marco" w:date="2017-10-20T11:18:00Z">
                  <w:rPr>
                    <w:sz w:val="16"/>
                    <w:szCs w:val="16"/>
                  </w:rPr>
                </w:rPrChange>
              </w:rPr>
            </w:pPr>
            <w:r w:rsidRPr="004F1389">
              <w:rPr>
                <w:rFonts w:ascii="Arial Unicode MS" w:eastAsia="Arial Unicode MS" w:hAnsi="Arial Unicode MS" w:cs="Arial Unicode MS"/>
                <w:strike/>
                <w:sz w:val="16"/>
                <w:szCs w:val="16"/>
                <w:rPrChange w:id="51" w:author="Marco" w:date="2017-10-20T11:18:00Z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</w:rPrChange>
              </w:rPr>
              <w:t>F2330*借</w:t>
            </w:r>
            <w:proofErr w:type="gramStart"/>
            <w:r w:rsidRPr="004F1389">
              <w:rPr>
                <w:rFonts w:ascii="Arial Unicode MS" w:eastAsia="Arial Unicode MS" w:hAnsi="Arial Unicode MS" w:cs="Arial Unicode MS"/>
                <w:strike/>
                <w:sz w:val="16"/>
                <w:szCs w:val="16"/>
                <w:rPrChange w:id="52" w:author="Marco" w:date="2017-10-20T11:18:00Z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</w:rPrChange>
              </w:rPr>
              <w:t>券</w:t>
            </w:r>
            <w:proofErr w:type="gramEnd"/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Default="004F1389">
            <w:pPr>
              <w:widowControl w:val="0"/>
              <w:rPr>
                <w:sz w:val="16"/>
                <w:szCs w:val="16"/>
              </w:rPr>
            </w:pPr>
            <w:ins w:id="53" w:author="Marco" w:date="2017-10-20T11:18:00Z">
              <w:r>
                <w:rPr>
                  <w:rFonts w:hint="eastAsia"/>
                  <w:sz w:val="16"/>
                  <w:szCs w:val="16"/>
                </w:rPr>
                <w:t>同上</w:t>
              </w:r>
            </w:ins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 w:rsidTr="00BD727A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54" w:author="研發部王亭喬" w:date="2017-11-02T11:01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55" w:author="研發部王亭喬" w:date="2017-11-02T11:01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56" w:author="研發部王亭喬" w:date="2017-11-02T11:01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F2330*持股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57" w:author="研發部王亭喬" w:date="2017-11-02T11:01:00Z">
              <w:tcPr>
                <w:tcW w:w="244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主力券商</w:t>
            </w: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58" w:author="研發部王亭喬" w:date="2017-11-02T11:01:00Z">
              <w:tcPr>
                <w:tcW w:w="8250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D727A">
            <w:pPr>
              <w:widowControl w:val="0"/>
              <w:rPr>
                <w:ins w:id="59" w:author="研發部王亭喬" w:date="2017-11-02T11:02:00Z"/>
                <w:sz w:val="16"/>
                <w:szCs w:val="16"/>
              </w:rPr>
            </w:pPr>
            <w:ins w:id="60" w:author="研發部王亭喬" w:date="2017-11-02T11:02:00Z">
              <w:r>
                <w:rPr>
                  <w:rFonts w:hint="eastAsia"/>
                  <w:sz w:val="16"/>
                  <w:szCs w:val="16"/>
                </w:rPr>
                <w:t>combo_s3_1</w:t>
              </w:r>
            </w:ins>
          </w:p>
          <w:p w:rsidR="00BD727A" w:rsidRDefault="00BD727A">
            <w:pPr>
              <w:widowControl w:val="0"/>
              <w:rPr>
                <w:sz w:val="16"/>
                <w:szCs w:val="16"/>
              </w:rPr>
            </w:pPr>
            <w:ins w:id="61" w:author="研發部王亭喬" w:date="2017-11-02T11:02:00Z">
              <w:r>
                <w:rPr>
                  <w:rFonts w:hint="eastAsia"/>
                  <w:sz w:val="16"/>
                  <w:szCs w:val="16"/>
                </w:rPr>
                <w:t>11/02</w:t>
              </w:r>
            </w:ins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62" w:author="研發部王亭喬" w:date="2017-11-02T11:01:00Z">
              <w:tcPr>
                <w:tcW w:w="148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>
        <w:trPr>
          <w:trHeight w:val="340"/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Pr="006F4521" w:rsidRDefault="006B6BE2">
            <w:pPr>
              <w:widowControl w:val="0"/>
              <w:rPr>
                <w:strike/>
                <w:sz w:val="16"/>
                <w:szCs w:val="16"/>
                <w:rPrChange w:id="63" w:author="Marco" w:date="2017-10-20T17:33:00Z">
                  <w:rPr>
                    <w:sz w:val="16"/>
                    <w:szCs w:val="16"/>
                  </w:rPr>
                </w:rPrChange>
              </w:rPr>
            </w:pPr>
            <w:r w:rsidRPr="006F4521">
              <w:rPr>
                <w:rFonts w:ascii="Arial Unicode MS" w:eastAsia="Arial Unicode MS" w:hAnsi="Arial Unicode MS" w:cs="Arial Unicode MS"/>
                <w:strike/>
                <w:sz w:val="16"/>
                <w:szCs w:val="16"/>
                <w:rPrChange w:id="64" w:author="Marco" w:date="2017-10-20T17:33:00Z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</w:rPrChange>
              </w:rPr>
              <w:t>F2330*轉讓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Pr="006F4521" w:rsidRDefault="006B6BE2">
            <w:pPr>
              <w:widowControl w:val="0"/>
              <w:rPr>
                <w:strike/>
                <w:sz w:val="16"/>
                <w:szCs w:val="16"/>
                <w:rPrChange w:id="65" w:author="Marco" w:date="2017-10-20T17:33:00Z">
                  <w:rPr>
                    <w:sz w:val="16"/>
                    <w:szCs w:val="16"/>
                  </w:rPr>
                </w:rPrChange>
              </w:rPr>
            </w:pPr>
            <w:r w:rsidRPr="006F4521">
              <w:rPr>
                <w:rFonts w:ascii="Arial Unicode MS" w:eastAsia="Arial Unicode MS" w:hAnsi="Arial Unicode MS" w:cs="Arial Unicode MS"/>
                <w:strike/>
                <w:sz w:val="16"/>
                <w:szCs w:val="16"/>
                <w:rPrChange w:id="66" w:author="Marco" w:date="2017-10-20T17:33:00Z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</w:rPrChange>
              </w:rPr>
              <w:t>申購轉讓</w:t>
            </w: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>
        <w:trPr>
          <w:trHeight w:val="340"/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Pr="00290E91" w:rsidRDefault="006B6BE2">
            <w:pPr>
              <w:widowControl w:val="0"/>
              <w:rPr>
                <w:strike/>
                <w:sz w:val="16"/>
                <w:szCs w:val="16"/>
                <w:rPrChange w:id="67" w:author="Marco" w:date="2017-10-20T18:04:00Z">
                  <w:rPr>
                    <w:sz w:val="16"/>
                    <w:szCs w:val="16"/>
                  </w:rPr>
                </w:rPrChange>
              </w:rPr>
            </w:pPr>
            <w:r w:rsidRPr="00290E91">
              <w:rPr>
                <w:rFonts w:ascii="Arial Unicode MS" w:eastAsia="Arial Unicode MS" w:hAnsi="Arial Unicode MS" w:cs="Arial Unicode MS"/>
                <w:strike/>
                <w:sz w:val="16"/>
                <w:szCs w:val="16"/>
                <w:rPrChange w:id="68" w:author="Marco" w:date="2017-10-20T18:04:00Z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</w:rPrChange>
              </w:rPr>
              <w:t>F2330*質押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>
        <w:trPr>
          <w:trHeight w:val="340"/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Pr="006B6BE2" w:rsidRDefault="006B6BE2">
            <w:pPr>
              <w:widowControl w:val="0"/>
              <w:rPr>
                <w:strike/>
                <w:sz w:val="16"/>
                <w:szCs w:val="16"/>
                <w:rPrChange w:id="69" w:author="Marco" w:date="2017-10-20T18:24:00Z">
                  <w:rPr>
                    <w:sz w:val="16"/>
                    <w:szCs w:val="16"/>
                  </w:rPr>
                </w:rPrChange>
              </w:rPr>
            </w:pPr>
            <w:r w:rsidRPr="006B6BE2">
              <w:rPr>
                <w:rFonts w:ascii="Arial Unicode MS" w:eastAsia="Arial Unicode MS" w:hAnsi="Arial Unicode MS" w:cs="Arial Unicode MS"/>
                <w:strike/>
                <w:sz w:val="16"/>
                <w:szCs w:val="16"/>
                <w:rPrChange w:id="70" w:author="Marco" w:date="2017-10-20T18:24:00Z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</w:rPrChange>
              </w:rPr>
              <w:t>F2330*董監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Pr="006B6BE2" w:rsidRDefault="006B6BE2">
            <w:pPr>
              <w:widowControl w:val="0"/>
              <w:rPr>
                <w:strike/>
                <w:sz w:val="16"/>
                <w:szCs w:val="16"/>
                <w:rPrChange w:id="71" w:author="Marco" w:date="2017-10-20T18:24:00Z">
                  <w:rPr>
                    <w:sz w:val="16"/>
                    <w:szCs w:val="16"/>
                  </w:rPr>
                </w:rPrChange>
              </w:rPr>
            </w:pPr>
            <w:r w:rsidRPr="006B6BE2">
              <w:rPr>
                <w:rFonts w:ascii="Arial Unicode MS" w:eastAsia="Arial Unicode MS" w:hAnsi="Arial Unicode MS" w:cs="Arial Unicode MS"/>
                <w:strike/>
                <w:sz w:val="16"/>
                <w:szCs w:val="16"/>
                <w:rPrChange w:id="72" w:author="Marco" w:date="2017-10-20T18:24:00Z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</w:rPrChange>
              </w:rPr>
              <w:t>董監持股</w:t>
            </w: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 w:rsidTr="00D22124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73" w:author="研發部王亭喬" w:date="2017-10-27T10:04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00"/>
          <w:trPrChange w:id="74" w:author="研發部王亭喬" w:date="2017-10-27T10:04:00Z">
            <w:trPr>
              <w:gridAfter w:val="0"/>
              <w:trHeight w:val="30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75" w:author="研發部王亭喬" w:date="2017-10-27T10:04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F2330*EPS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76" w:author="研發部王亭喬" w:date="2017-10-27T10:04:00Z">
              <w:tcPr>
                <w:tcW w:w="244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EPS圖</w:t>
            </w: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77" w:author="研發部王亭喬" w:date="2017-10-27T10:04:00Z">
              <w:tcPr>
                <w:tcW w:w="8250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D22124" w:rsidRDefault="00D22124">
            <w:pPr>
              <w:widowControl w:val="0"/>
              <w:rPr>
                <w:ins w:id="78" w:author="研發部王亭喬" w:date="2017-10-27T10:02:00Z"/>
                <w:sz w:val="16"/>
                <w:szCs w:val="16"/>
              </w:rPr>
            </w:pPr>
            <w:ins w:id="79" w:author="研發部王亭喬" w:date="2017-10-27T10:02:00Z">
              <w:r>
                <w:rPr>
                  <w:rFonts w:hint="eastAsia"/>
                  <w:sz w:val="16"/>
                  <w:szCs w:val="16"/>
                </w:rPr>
                <w:t>combo_</w:t>
              </w:r>
            </w:ins>
            <w:ins w:id="80" w:author="研發部王亭喬" w:date="2017-10-27T10:03:00Z">
              <w:r>
                <w:rPr>
                  <w:rFonts w:hint="eastAsia"/>
                  <w:sz w:val="16"/>
                  <w:szCs w:val="16"/>
                </w:rPr>
                <w:t>04551</w:t>
              </w:r>
            </w:ins>
          </w:p>
          <w:p w:rsidR="00BE2230" w:rsidRDefault="00D22124">
            <w:pPr>
              <w:widowControl w:val="0"/>
              <w:rPr>
                <w:sz w:val="16"/>
                <w:szCs w:val="16"/>
              </w:rPr>
            </w:pPr>
            <w:ins w:id="81" w:author="研發部王亭喬" w:date="2017-10-27T10:02:00Z">
              <w:r>
                <w:rPr>
                  <w:rFonts w:hint="eastAsia"/>
                  <w:sz w:val="16"/>
                  <w:szCs w:val="16"/>
                </w:rPr>
                <w:t>10/27</w:t>
              </w:r>
            </w:ins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82" w:author="研發部王亭喬" w:date="2017-10-27T10:04:00Z">
              <w:tcPr>
                <w:tcW w:w="148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 w:rsidTr="00D22124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83" w:author="研發部王亭喬" w:date="2017-10-27T10:04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84" w:author="研發部王亭喬" w:date="2017-10-27T10:04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85" w:author="研發部王亭喬" w:date="2017-10-27T10:04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F2330*營收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86" w:author="研發部王亭喬" w:date="2017-10-27T10:04:00Z">
              <w:tcPr>
                <w:tcW w:w="244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營</w:t>
            </w:r>
            <w:proofErr w:type="gramStart"/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收圖表</w:t>
            </w:r>
            <w:proofErr w:type="gramEnd"/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87" w:author="研發部王亭喬" w:date="2017-10-27T10:04:00Z">
              <w:tcPr>
                <w:tcW w:w="8250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4F370F">
            <w:pPr>
              <w:widowControl w:val="0"/>
              <w:rPr>
                <w:sz w:val="16"/>
                <w:szCs w:val="16"/>
              </w:rPr>
            </w:pPr>
            <w:ins w:id="88" w:author="研發部王亭喬" w:date="2017-10-26T14:44:00Z">
              <w:r>
                <w:rPr>
                  <w:rFonts w:hint="eastAsia"/>
                  <w:sz w:val="16"/>
                  <w:szCs w:val="16"/>
                </w:rPr>
                <w:t>10/26</w:t>
              </w:r>
            </w:ins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89" w:author="研發部王亭喬" w:date="2017-10-27T10:04:00Z">
              <w:tcPr>
                <w:tcW w:w="148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 w:rsidTr="004326EA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90" w:author="研發部王亭喬" w:date="2017-11-06T16:19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91" w:author="研發部王亭喬" w:date="2017-11-06T16:19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92" w:author="研發部王亭喬" w:date="2017-11-06T16:19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lastRenderedPageBreak/>
              <w:t>F2330*淨值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93" w:author="研發部王亭喬" w:date="2017-11-06T16:19:00Z">
              <w:tcPr>
                <w:tcW w:w="244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本益比河流圖</w:t>
            </w: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94" w:author="研發部王亭喬" w:date="2017-11-06T16:19:00Z">
              <w:tcPr>
                <w:tcW w:w="8250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4326EA">
            <w:pPr>
              <w:widowControl w:val="0"/>
              <w:rPr>
                <w:sz w:val="16"/>
                <w:szCs w:val="16"/>
              </w:rPr>
            </w:pPr>
            <w:ins w:id="95" w:author="研發部王亭喬" w:date="2017-11-06T16:18:00Z">
              <w:r>
                <w:rPr>
                  <w:rFonts w:hint="eastAsia"/>
                  <w:sz w:val="16"/>
                  <w:szCs w:val="16"/>
                </w:rPr>
                <w:t>參考季報</w:t>
              </w:r>
              <w:r>
                <w:rPr>
                  <w:rFonts w:hint="eastAsia"/>
                  <w:sz w:val="16"/>
                  <w:szCs w:val="16"/>
                </w:rPr>
                <w:t>/</w:t>
              </w:r>
              <w:r>
                <w:rPr>
                  <w:rFonts w:hint="eastAsia"/>
                  <w:sz w:val="16"/>
                  <w:szCs w:val="16"/>
                </w:rPr>
                <w:t>年報</w:t>
              </w:r>
            </w:ins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96" w:author="研發部王亭喬" w:date="2017-11-06T16:19:00Z">
              <w:tcPr>
                <w:tcW w:w="148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 w:rsidTr="00B779D2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97" w:author="研發部王亭喬" w:date="2017-11-06T13:49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98" w:author="研發部王亭喬" w:date="2017-11-06T13:49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99" w:author="研發部王亭喬" w:date="2017-11-06T13:49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F2330*本益比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00" w:author="研發部王亭喬" w:date="2017-11-06T13:49:00Z">
              <w:tcPr>
                <w:tcW w:w="244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本益比河流圖</w:t>
            </w: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01" w:author="研發部王亭喬" w:date="2017-11-06T13:49:00Z">
              <w:tcPr>
                <w:tcW w:w="8250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7E7230">
            <w:pPr>
              <w:widowControl w:val="0"/>
              <w:rPr>
                <w:sz w:val="16"/>
                <w:szCs w:val="16"/>
              </w:rPr>
            </w:pPr>
            <w:ins w:id="102" w:author="研發部王亭喬" w:date="2017-11-02T14:17:00Z">
              <w:r>
                <w:rPr>
                  <w:rFonts w:hint="eastAsia"/>
                  <w:sz w:val="16"/>
                  <w:szCs w:val="16"/>
                </w:rPr>
                <w:t>收盤價</w:t>
              </w:r>
              <w:r w:rsidR="00D32374">
                <w:rPr>
                  <w:rFonts w:hint="eastAsia"/>
                  <w:sz w:val="16"/>
                  <w:szCs w:val="16"/>
                </w:rPr>
                <w:t xml:space="preserve"> </w:t>
              </w:r>
            </w:ins>
            <w:ins w:id="103" w:author="研發部王亭喬" w:date="2017-11-03T18:11:00Z">
              <w:r w:rsidR="00D32374">
                <w:rPr>
                  <w:rFonts w:hint="eastAsia"/>
                  <w:sz w:val="16"/>
                  <w:szCs w:val="16"/>
                </w:rPr>
                <w:t xml:space="preserve">+ </w:t>
              </w:r>
            </w:ins>
            <w:ins w:id="104" w:author="研發部王亭喬" w:date="2017-11-02T14:17:00Z">
              <w:r>
                <w:rPr>
                  <w:rFonts w:hint="eastAsia"/>
                  <w:sz w:val="16"/>
                  <w:szCs w:val="16"/>
                </w:rPr>
                <w:t>EPS</w:t>
              </w:r>
            </w:ins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05" w:author="研發部王亭喬" w:date="2017-11-06T13:49:00Z">
              <w:tcPr>
                <w:tcW w:w="148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 w:rsidTr="00A83B56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106" w:author="研發部王亭喬" w:date="2017-11-07T16:07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107" w:author="研發部王亭喬" w:date="2017-11-07T16:07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08" w:author="研發部王亭喬" w:date="2017-11-07T16:07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F2330*</w:t>
            </w:r>
            <w:proofErr w:type="gramStart"/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殖</w:t>
            </w:r>
            <w:proofErr w:type="gramEnd"/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利率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09" w:author="研發部王亭喬" w:date="2017-11-07T16:07:00Z">
              <w:tcPr>
                <w:tcW w:w="244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在基本概況找到目前</w:t>
            </w:r>
            <w:proofErr w:type="gramStart"/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殖</w:t>
            </w:r>
            <w:proofErr w:type="gramEnd"/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利率，但沒有找到相關圖表</w:t>
            </w: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10" w:author="研發部王亭喬" w:date="2017-11-07T16:07:00Z">
              <w:tcPr>
                <w:tcW w:w="8250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D32374" w:rsidRDefault="00A83B56">
            <w:pPr>
              <w:widowControl w:val="0"/>
              <w:spacing w:line="240" w:lineRule="auto"/>
              <w:rPr>
                <w:sz w:val="16"/>
                <w:szCs w:val="16"/>
              </w:rPr>
            </w:pPr>
            <w:ins w:id="111" w:author="研發部王亭喬" w:date="2017-11-07T16:07:00Z">
              <w:r>
                <w:rPr>
                  <w:rFonts w:hint="eastAsia"/>
                  <w:sz w:val="16"/>
                  <w:szCs w:val="16"/>
                </w:rPr>
                <w:t>股利政策</w:t>
              </w:r>
              <w:r>
                <w:rPr>
                  <w:rFonts w:hint="eastAsia"/>
                  <w:sz w:val="16"/>
                  <w:szCs w:val="16"/>
                </w:rPr>
                <w:t xml:space="preserve"> + </w:t>
              </w:r>
              <w:r>
                <w:rPr>
                  <w:rFonts w:hint="eastAsia"/>
                  <w:sz w:val="16"/>
                  <w:szCs w:val="16"/>
                </w:rPr>
                <w:t>日線收盤價</w:t>
              </w:r>
            </w:ins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12" w:author="研發部王亭喬" w:date="2017-11-07T16:07:00Z">
              <w:tcPr>
                <w:tcW w:w="148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</w:tc>
      </w:tr>
      <w:tr w:rsidR="00BE2230" w:rsidTr="004326EA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113" w:author="研發部王亭喬" w:date="2017-11-06T16:24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114" w:author="研發部王亭喬" w:date="2017-11-06T16:24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15" w:author="研發部王亭喬" w:date="2017-11-06T16:24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F2330*股價淨值比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16" w:author="研發部王亭喬" w:date="2017-11-06T16:24:00Z">
              <w:tcPr>
                <w:tcW w:w="244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17" w:author="研發部王亭喬" w:date="2017-11-06T16:24:00Z">
              <w:tcPr>
                <w:tcW w:w="8250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4326EA" w:rsidP="004326EA">
            <w:pPr>
              <w:widowControl w:val="0"/>
              <w:rPr>
                <w:sz w:val="16"/>
                <w:szCs w:val="16"/>
              </w:rPr>
            </w:pPr>
            <w:ins w:id="118" w:author="研發部王亭喬" w:date="2017-11-06T16:24:00Z">
              <w:r>
                <w:rPr>
                  <w:rFonts w:hint="eastAsia"/>
                  <w:sz w:val="16"/>
                  <w:szCs w:val="16"/>
                </w:rPr>
                <w:t>季報</w:t>
              </w:r>
              <w:r>
                <w:rPr>
                  <w:rFonts w:hint="eastAsia"/>
                  <w:sz w:val="16"/>
                  <w:szCs w:val="16"/>
                </w:rPr>
                <w:t>/</w:t>
              </w:r>
              <w:r>
                <w:rPr>
                  <w:rFonts w:hint="eastAsia"/>
                  <w:sz w:val="16"/>
                  <w:szCs w:val="16"/>
                </w:rPr>
                <w:t>年報的每股淨值</w:t>
              </w:r>
            </w:ins>
            <w:ins w:id="119" w:author="研發部王亭喬" w:date="2017-11-03T18:11:00Z">
              <w:r w:rsidR="00D32374">
                <w:rPr>
                  <w:rFonts w:hint="eastAsia"/>
                  <w:sz w:val="16"/>
                  <w:szCs w:val="16"/>
                </w:rPr>
                <w:t>+K</w:t>
              </w:r>
              <w:r w:rsidR="00D32374">
                <w:rPr>
                  <w:rFonts w:hint="eastAsia"/>
                  <w:sz w:val="16"/>
                  <w:szCs w:val="16"/>
                </w:rPr>
                <w:t>線</w:t>
              </w:r>
            </w:ins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20" w:author="研發部王亭喬" w:date="2017-11-06T16:24:00Z">
              <w:tcPr>
                <w:tcW w:w="148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 w:rsidTr="00CB1C8D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121" w:author="研發部王亭喬" w:date="2017-10-27T11:24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122" w:author="研發部王亭喬" w:date="2017-10-27T11:24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23" w:author="研發部王亭喬" w:date="2017-10-27T11:24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F2330*</w:t>
            </w:r>
            <w:proofErr w:type="gramStart"/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週</w:t>
            </w:r>
            <w:proofErr w:type="gramEnd"/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線</w:t>
            </w:r>
          </w:p>
        </w:tc>
        <w:tc>
          <w:tcPr>
            <w:tcW w:w="2445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24" w:author="研發部王亭喬" w:date="2017-10-27T11:24:00Z">
              <w:tcPr>
                <w:tcW w:w="2445" w:type="dxa"/>
                <w:gridSpan w:val="2"/>
                <w:vMerge w:val="restart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股價K線</w:t>
            </w:r>
          </w:p>
        </w:tc>
        <w:tc>
          <w:tcPr>
            <w:tcW w:w="8250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25" w:author="研發部王亭喬" w:date="2017-10-27T11:24:00Z">
              <w:tcPr>
                <w:tcW w:w="8250" w:type="dxa"/>
                <w:gridSpan w:val="2"/>
                <w:vMerge w:val="restart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CB1C8D">
            <w:pPr>
              <w:widowControl w:val="0"/>
              <w:rPr>
                <w:sz w:val="16"/>
                <w:szCs w:val="16"/>
              </w:rPr>
            </w:pPr>
            <w:ins w:id="126" w:author="研發部王亭喬" w:date="2017-10-27T11:24:00Z">
              <w:r>
                <w:rPr>
                  <w:rFonts w:hint="eastAsia"/>
                  <w:sz w:val="16"/>
                  <w:szCs w:val="16"/>
                </w:rPr>
                <w:t>10/2</w:t>
              </w:r>
            </w:ins>
            <w:ins w:id="127" w:author="研發部王亭喬" w:date="2017-10-27T11:25:00Z">
              <w:r>
                <w:rPr>
                  <w:rFonts w:hint="eastAsia"/>
                  <w:sz w:val="16"/>
                  <w:szCs w:val="16"/>
                </w:rPr>
                <w:t>7</w:t>
              </w:r>
            </w:ins>
          </w:p>
        </w:tc>
        <w:tc>
          <w:tcPr>
            <w:tcW w:w="1485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28" w:author="研發部王亭喬" w:date="2017-10-27T11:24:00Z">
              <w:tcPr>
                <w:tcW w:w="1485" w:type="dxa"/>
                <w:gridSpan w:val="2"/>
                <w:vMerge w:val="restart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 w:rsidTr="00CB1C8D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129" w:author="研發部王亭喬" w:date="2017-10-27T11:24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130" w:author="研發部王亭喬" w:date="2017-10-27T11:24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31" w:author="研發部王亭喬" w:date="2017-10-27T11:24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F2330*月線</w:t>
            </w:r>
          </w:p>
        </w:tc>
        <w:tc>
          <w:tcPr>
            <w:tcW w:w="2445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32" w:author="研發部王亭喬" w:date="2017-10-27T11:24:00Z">
              <w:tcPr>
                <w:tcW w:w="2445" w:type="dxa"/>
                <w:gridSpan w:val="2"/>
                <w:vMerge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spacing w:line="240" w:lineRule="auto"/>
            </w:pPr>
          </w:p>
        </w:tc>
        <w:tc>
          <w:tcPr>
            <w:tcW w:w="82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33" w:author="研發部王亭喬" w:date="2017-10-27T11:24:00Z">
              <w:tcPr>
                <w:tcW w:w="8250" w:type="dxa"/>
                <w:gridSpan w:val="2"/>
                <w:vMerge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spacing w:line="240" w:lineRule="auto"/>
            </w:pPr>
          </w:p>
        </w:tc>
        <w:tc>
          <w:tcPr>
            <w:tcW w:w="1485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34" w:author="研發部王亭喬" w:date="2017-10-27T11:24:00Z">
              <w:tcPr>
                <w:tcW w:w="1485" w:type="dxa"/>
                <w:gridSpan w:val="2"/>
                <w:vMerge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spacing w:line="240" w:lineRule="auto"/>
            </w:pPr>
          </w:p>
        </w:tc>
      </w:tr>
      <w:tr w:rsidR="00BE2230" w:rsidTr="00CB1C8D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135" w:author="研發部王亭喬" w:date="2017-10-27T11:25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136" w:author="研發部王亭喬" w:date="2017-10-27T11:25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37" w:author="研發部王亭喬" w:date="2017-10-27T11:25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F2330*還原日線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38" w:author="研發部王亭喬" w:date="2017-10-27T11:25:00Z">
              <w:tcPr>
                <w:tcW w:w="244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39" w:author="研發部王亭喬" w:date="2017-10-27T11:25:00Z">
              <w:tcPr>
                <w:tcW w:w="8250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CB1C8D">
            <w:pPr>
              <w:widowControl w:val="0"/>
              <w:rPr>
                <w:sz w:val="16"/>
                <w:szCs w:val="16"/>
              </w:rPr>
            </w:pPr>
            <w:ins w:id="140" w:author="研發部王亭喬" w:date="2017-10-27T11:25:00Z">
              <w:r>
                <w:rPr>
                  <w:rFonts w:hint="eastAsia"/>
                  <w:sz w:val="16"/>
                  <w:szCs w:val="16"/>
                </w:rPr>
                <w:t>10/27</w:t>
              </w:r>
            </w:ins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41" w:author="研發部王亭喬" w:date="2017-10-27T11:25:00Z">
              <w:tcPr>
                <w:tcW w:w="148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 w:rsidTr="00CB1C8D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142" w:author="研發部王亭喬" w:date="2017-10-27T11:25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143" w:author="研發部王亭喬" w:date="2017-10-27T11:25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44" w:author="研發部王亭喬" w:date="2017-10-27T11:25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F2330*還原</w:t>
            </w:r>
            <w:proofErr w:type="gramStart"/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週</w:t>
            </w:r>
            <w:proofErr w:type="gramEnd"/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線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45" w:author="研發部王亭喬" w:date="2017-10-27T11:25:00Z">
              <w:tcPr>
                <w:tcW w:w="244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46" w:author="研發部王亭喬" w:date="2017-10-27T11:25:00Z">
              <w:tcPr>
                <w:tcW w:w="8250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CB1C8D">
            <w:pPr>
              <w:widowControl w:val="0"/>
              <w:rPr>
                <w:sz w:val="16"/>
                <w:szCs w:val="16"/>
              </w:rPr>
            </w:pPr>
            <w:ins w:id="147" w:author="研發部王亭喬" w:date="2017-10-27T11:25:00Z">
              <w:r>
                <w:rPr>
                  <w:rFonts w:hint="eastAsia"/>
                  <w:sz w:val="16"/>
                  <w:szCs w:val="16"/>
                </w:rPr>
                <w:t>10/27</w:t>
              </w:r>
            </w:ins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48" w:author="研發部王亭喬" w:date="2017-10-27T11:25:00Z">
              <w:tcPr>
                <w:tcW w:w="148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 w:rsidTr="00CB1C8D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149" w:author="研發部王亭喬" w:date="2017-10-27T11:25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150" w:author="研發部王亭喬" w:date="2017-10-27T11:25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51" w:author="研發部王亭喬" w:date="2017-10-27T11:25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F2330*還原月線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52" w:author="研發部王亭喬" w:date="2017-10-27T11:25:00Z">
              <w:tcPr>
                <w:tcW w:w="244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53" w:author="研發部王亭喬" w:date="2017-10-27T11:25:00Z">
              <w:tcPr>
                <w:tcW w:w="8250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CB1C8D">
            <w:pPr>
              <w:widowControl w:val="0"/>
              <w:rPr>
                <w:sz w:val="16"/>
                <w:szCs w:val="16"/>
              </w:rPr>
            </w:pPr>
            <w:ins w:id="154" w:author="研發部王亭喬" w:date="2017-10-27T11:25:00Z">
              <w:r>
                <w:rPr>
                  <w:rFonts w:hint="eastAsia"/>
                  <w:sz w:val="16"/>
                  <w:szCs w:val="16"/>
                </w:rPr>
                <w:t>10/27</w:t>
              </w:r>
            </w:ins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55" w:author="研發部王亭喬" w:date="2017-10-27T11:25:00Z">
              <w:tcPr>
                <w:tcW w:w="148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 w:rsidTr="00D17635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156" w:author="研發部王亭喬" w:date="2017-10-27T11:55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157" w:author="研發部王亭喬" w:date="2017-10-27T11:55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58" w:author="研發部王亭喬" w:date="2017-10-27T11:55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shd w:val="clear" w:color="auto" w:fill="EAF1DD" w:themeFill="accent3" w:themeFillTint="33"/>
              <w:rPr>
                <w:sz w:val="16"/>
                <w:szCs w:val="16"/>
              </w:rPr>
              <w:pPrChange w:id="159" w:author="研發部王亭喬" w:date="2017-10-27T11:55:00Z">
                <w:pPr>
                  <w:widowControl w:val="0"/>
                </w:pPr>
              </w:pPrChange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F2330*集保戶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60" w:author="研發部王亭喬" w:date="2017-10-27T11:55:00Z">
              <w:tcPr>
                <w:tcW w:w="244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集保分布</w:t>
            </w: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61" w:author="研發部王亭喬" w:date="2017-10-27T11:55:00Z">
              <w:tcPr>
                <w:tcW w:w="8250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16199A" w:rsidRDefault="0016199A">
            <w:pPr>
              <w:widowControl w:val="0"/>
              <w:rPr>
                <w:ins w:id="162" w:author="研發部王亭喬" w:date="2017-10-27T11:44:00Z"/>
                <w:sz w:val="16"/>
                <w:szCs w:val="16"/>
              </w:rPr>
            </w:pPr>
            <w:ins w:id="163" w:author="研發部王亭喬" w:date="2017-10-27T11:44:00Z">
              <w:r>
                <w:rPr>
                  <w:rFonts w:hint="eastAsia"/>
                  <w:sz w:val="16"/>
                  <w:szCs w:val="16"/>
                </w:rPr>
                <w:t>combo_03602</w:t>
              </w:r>
            </w:ins>
          </w:p>
          <w:p w:rsidR="00BE2230" w:rsidRDefault="0016199A">
            <w:pPr>
              <w:widowControl w:val="0"/>
              <w:rPr>
                <w:sz w:val="16"/>
                <w:szCs w:val="16"/>
              </w:rPr>
            </w:pPr>
            <w:ins w:id="164" w:author="研發部王亭喬" w:date="2017-10-27T11:44:00Z">
              <w:r>
                <w:rPr>
                  <w:rFonts w:hint="eastAsia"/>
                  <w:sz w:val="16"/>
                  <w:szCs w:val="16"/>
                </w:rPr>
                <w:t>10/27</w:t>
              </w:r>
            </w:ins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65" w:author="研發部王亭喬" w:date="2017-10-27T11:55:00Z">
              <w:tcPr>
                <w:tcW w:w="148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 w:rsidTr="00D17635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166" w:author="研發部王亭喬" w:date="2017-10-27T12:02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167" w:author="研發部王亭喬" w:date="2017-10-27T12:02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68" w:author="研發部王亭喬" w:date="2017-10-27T12:02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F2330*外資圖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69" w:author="研發部王亭喬" w:date="2017-10-27T12:02:00Z">
              <w:tcPr>
                <w:tcW w:w="244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70" w:author="研發部王亭喬" w:date="2017-10-27T12:02:00Z">
              <w:tcPr>
                <w:tcW w:w="8250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D17635">
            <w:pPr>
              <w:widowControl w:val="0"/>
              <w:rPr>
                <w:sz w:val="16"/>
                <w:szCs w:val="16"/>
              </w:rPr>
            </w:pPr>
            <w:ins w:id="171" w:author="研發部王亭喬" w:date="2017-10-27T12:02:00Z">
              <w:r>
                <w:rPr>
                  <w:rFonts w:hint="eastAsia"/>
                  <w:sz w:val="16"/>
                  <w:szCs w:val="16"/>
                </w:rPr>
                <w:t>10/27</w:t>
              </w:r>
            </w:ins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72" w:author="研發部王亭喬" w:date="2017-10-27T12:02:00Z">
              <w:tcPr>
                <w:tcW w:w="148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 w:rsidTr="00D17635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173" w:author="研發部王亭喬" w:date="2017-10-27T12:02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174" w:author="研發部王亭喬" w:date="2017-10-27T12:02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75" w:author="研發部王亭喬" w:date="2017-10-27T12:02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F2330*投信圖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76" w:author="研發部王亭喬" w:date="2017-10-27T12:02:00Z">
              <w:tcPr>
                <w:tcW w:w="244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77" w:author="研發部王亭喬" w:date="2017-10-27T12:02:00Z">
              <w:tcPr>
                <w:tcW w:w="8250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D17635">
            <w:pPr>
              <w:widowControl w:val="0"/>
              <w:rPr>
                <w:sz w:val="16"/>
                <w:szCs w:val="16"/>
              </w:rPr>
            </w:pPr>
            <w:ins w:id="178" w:author="研發部王亭喬" w:date="2017-10-27T12:02:00Z">
              <w:r>
                <w:rPr>
                  <w:rFonts w:hint="eastAsia"/>
                  <w:sz w:val="16"/>
                  <w:szCs w:val="16"/>
                </w:rPr>
                <w:t>10/27</w:t>
              </w:r>
            </w:ins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79" w:author="研發部王亭喬" w:date="2017-10-27T12:02:00Z">
              <w:tcPr>
                <w:tcW w:w="148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 w:rsidTr="00D17635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180" w:author="研發部王亭喬" w:date="2017-10-27T12:02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181" w:author="研發部王亭喬" w:date="2017-10-27T12:02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82" w:author="研發部王亭喬" w:date="2017-10-27T12:02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F2330*自營商圖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83" w:author="研發部王亭喬" w:date="2017-10-27T12:02:00Z">
              <w:tcPr>
                <w:tcW w:w="244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84" w:author="研發部王亭喬" w:date="2017-10-27T12:02:00Z">
              <w:tcPr>
                <w:tcW w:w="8250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D17635">
            <w:pPr>
              <w:widowControl w:val="0"/>
              <w:rPr>
                <w:sz w:val="16"/>
                <w:szCs w:val="16"/>
              </w:rPr>
            </w:pPr>
            <w:ins w:id="185" w:author="研發部王亭喬" w:date="2017-10-27T12:02:00Z">
              <w:r>
                <w:rPr>
                  <w:rFonts w:hint="eastAsia"/>
                  <w:sz w:val="16"/>
                  <w:szCs w:val="16"/>
                </w:rPr>
                <w:t>10/27</w:t>
              </w:r>
            </w:ins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86" w:author="研發部王亭喬" w:date="2017-10-27T12:02:00Z">
              <w:tcPr>
                <w:tcW w:w="148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 w:rsidTr="00D17635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187" w:author="研發部王亭喬" w:date="2017-10-27T12:02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188" w:author="研發部王亭喬" w:date="2017-10-27T12:02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89" w:author="研發部王亭喬" w:date="2017-10-27T12:02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F2330*自</w:t>
            </w:r>
            <w:proofErr w:type="gramStart"/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營避險圖</w:t>
            </w:r>
            <w:proofErr w:type="gramEnd"/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90" w:author="研發部王亭喬" w:date="2017-10-27T12:02:00Z">
              <w:tcPr>
                <w:tcW w:w="244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91" w:author="研發部王亭喬" w:date="2017-10-27T12:02:00Z">
              <w:tcPr>
                <w:tcW w:w="8250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D17635">
            <w:pPr>
              <w:widowControl w:val="0"/>
              <w:rPr>
                <w:sz w:val="16"/>
                <w:szCs w:val="16"/>
              </w:rPr>
            </w:pPr>
            <w:ins w:id="192" w:author="研發部王亭喬" w:date="2017-10-27T12:02:00Z">
              <w:r>
                <w:rPr>
                  <w:rFonts w:hint="eastAsia"/>
                  <w:sz w:val="16"/>
                  <w:szCs w:val="16"/>
                </w:rPr>
                <w:t>10/27</w:t>
              </w:r>
            </w:ins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93" w:author="研發部王亭喬" w:date="2017-10-27T12:02:00Z">
              <w:tcPr>
                <w:tcW w:w="148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 w:rsidTr="00D17635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194" w:author="研發部王亭喬" w:date="2017-10-27T12:02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195" w:author="研發部王亭喬" w:date="2017-10-27T12:02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96" w:author="研發部王亭喬" w:date="2017-10-27T12:02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F2330*自營自行圖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97" w:author="研發部王亭喬" w:date="2017-10-27T12:02:00Z">
              <w:tcPr>
                <w:tcW w:w="244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198" w:author="研發部王亭喬" w:date="2017-10-27T12:02:00Z">
              <w:tcPr>
                <w:tcW w:w="8250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D17635">
            <w:pPr>
              <w:widowControl w:val="0"/>
              <w:rPr>
                <w:sz w:val="16"/>
                <w:szCs w:val="16"/>
              </w:rPr>
            </w:pPr>
            <w:ins w:id="199" w:author="研發部王亭喬" w:date="2017-10-27T12:02:00Z">
              <w:r>
                <w:rPr>
                  <w:rFonts w:hint="eastAsia"/>
                  <w:sz w:val="16"/>
                  <w:szCs w:val="16"/>
                </w:rPr>
                <w:t>10/27</w:t>
              </w:r>
            </w:ins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00" w:author="研發部王亭喬" w:date="2017-10-27T12:02:00Z">
              <w:tcPr>
                <w:tcW w:w="148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 w:rsidTr="00B46E6F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201" w:author="研發部王亭喬" w:date="2017-10-27T16:44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202" w:author="研發部王亭喬" w:date="2017-10-27T16:44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03" w:author="研發部王亭喬" w:date="2017-10-27T16:44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F2330*融資圖</w:t>
            </w:r>
          </w:p>
        </w:tc>
        <w:tc>
          <w:tcPr>
            <w:tcW w:w="2445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04" w:author="研發部王亭喬" w:date="2017-10-27T16:44:00Z">
              <w:tcPr>
                <w:tcW w:w="2445" w:type="dxa"/>
                <w:gridSpan w:val="2"/>
                <w:vMerge w:val="restart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融資融券</w:t>
            </w:r>
          </w:p>
        </w:tc>
        <w:tc>
          <w:tcPr>
            <w:tcW w:w="8250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05" w:author="研發部王亭喬" w:date="2017-10-27T16:44:00Z">
              <w:tcPr>
                <w:tcW w:w="8250" w:type="dxa"/>
                <w:gridSpan w:val="2"/>
                <w:vMerge w:val="restart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46E6F">
            <w:pPr>
              <w:widowControl w:val="0"/>
              <w:rPr>
                <w:sz w:val="16"/>
                <w:szCs w:val="16"/>
              </w:rPr>
            </w:pPr>
            <w:ins w:id="206" w:author="研發部王亭喬" w:date="2017-10-27T16:44:00Z">
              <w:r>
                <w:rPr>
                  <w:rFonts w:hint="eastAsia"/>
                  <w:sz w:val="16"/>
                  <w:szCs w:val="16"/>
                </w:rPr>
                <w:t>10/27</w:t>
              </w:r>
            </w:ins>
          </w:p>
        </w:tc>
        <w:tc>
          <w:tcPr>
            <w:tcW w:w="1485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07" w:author="研發部王亭喬" w:date="2017-10-27T16:44:00Z">
              <w:tcPr>
                <w:tcW w:w="1485" w:type="dxa"/>
                <w:gridSpan w:val="2"/>
                <w:vMerge w:val="restart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 w:rsidTr="00B46E6F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208" w:author="研發部王亭喬" w:date="2017-10-27T16:44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209" w:author="研發部王亭喬" w:date="2017-10-27T16:44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10" w:author="研發部王亭喬" w:date="2017-10-27T16:44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F2330*融券圖</w:t>
            </w:r>
          </w:p>
        </w:tc>
        <w:tc>
          <w:tcPr>
            <w:tcW w:w="2445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11" w:author="研發部王亭喬" w:date="2017-10-27T16:44:00Z">
              <w:tcPr>
                <w:tcW w:w="2445" w:type="dxa"/>
                <w:gridSpan w:val="2"/>
                <w:vMerge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spacing w:line="240" w:lineRule="auto"/>
            </w:pPr>
          </w:p>
        </w:tc>
        <w:tc>
          <w:tcPr>
            <w:tcW w:w="82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12" w:author="研發部王亭喬" w:date="2017-10-27T16:44:00Z">
              <w:tcPr>
                <w:tcW w:w="8250" w:type="dxa"/>
                <w:gridSpan w:val="2"/>
                <w:vMerge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spacing w:line="240" w:lineRule="auto"/>
            </w:pPr>
          </w:p>
        </w:tc>
        <w:tc>
          <w:tcPr>
            <w:tcW w:w="1485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13" w:author="研發部王亭喬" w:date="2017-10-27T16:44:00Z">
              <w:tcPr>
                <w:tcW w:w="1485" w:type="dxa"/>
                <w:gridSpan w:val="2"/>
                <w:vMerge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spacing w:line="240" w:lineRule="auto"/>
            </w:pPr>
          </w:p>
        </w:tc>
      </w:tr>
      <w:tr w:rsidR="00BE2230" w:rsidTr="00814517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214" w:author="研發部王亭喬" w:date="2017-10-27T17:37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215" w:author="研發部王亭喬" w:date="2017-10-27T17:37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16" w:author="研發部王亭喬" w:date="2017-10-27T17:37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F2330*借</w:t>
            </w:r>
            <w:proofErr w:type="gramStart"/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券</w:t>
            </w:r>
            <w:proofErr w:type="gramEnd"/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賣出圖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17" w:author="研發部王亭喬" w:date="2017-10-27T17:37:00Z">
              <w:tcPr>
                <w:tcW w:w="244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18" w:author="研發部王亭喬" w:date="2017-10-27T17:37:00Z">
              <w:tcPr>
                <w:tcW w:w="8250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1C344B">
            <w:pPr>
              <w:widowControl w:val="0"/>
              <w:rPr>
                <w:ins w:id="219" w:author="研發部王亭喬" w:date="2017-10-27T17:24:00Z"/>
                <w:sz w:val="16"/>
                <w:szCs w:val="16"/>
              </w:rPr>
            </w:pPr>
            <w:ins w:id="220" w:author="研發部王亭喬" w:date="2017-10-27T17:24:00Z">
              <w:r>
                <w:rPr>
                  <w:rFonts w:hint="eastAsia"/>
                  <w:sz w:val="16"/>
                  <w:szCs w:val="16"/>
                </w:rPr>
                <w:t>combo_01463</w:t>
              </w:r>
            </w:ins>
          </w:p>
          <w:p w:rsidR="001C344B" w:rsidRDefault="001C344B">
            <w:pPr>
              <w:widowControl w:val="0"/>
              <w:rPr>
                <w:sz w:val="16"/>
                <w:szCs w:val="16"/>
              </w:rPr>
            </w:pPr>
            <w:ins w:id="221" w:author="研發部王亭喬" w:date="2017-10-27T17:24:00Z">
              <w:r>
                <w:rPr>
                  <w:rFonts w:hint="eastAsia"/>
                  <w:sz w:val="16"/>
                  <w:szCs w:val="16"/>
                </w:rPr>
                <w:t>10/27</w:t>
              </w:r>
            </w:ins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22" w:author="研發部王亭喬" w:date="2017-10-27T17:37:00Z">
              <w:tcPr>
                <w:tcW w:w="148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 w:rsidTr="001C344B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223" w:author="研發部王亭喬" w:date="2017-10-27T17:18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224" w:author="研發部王亭喬" w:date="2017-10-27T17:18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25" w:author="研發部王亭喬" w:date="2017-10-27T17:18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F2330*借</w:t>
            </w:r>
            <w:proofErr w:type="gramStart"/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券</w:t>
            </w:r>
            <w:proofErr w:type="gramEnd"/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圖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26" w:author="研發部王亭喬" w:date="2017-10-27T17:18:00Z">
              <w:tcPr>
                <w:tcW w:w="244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27" w:author="研發部王亭喬" w:date="2017-10-27T17:18:00Z">
              <w:tcPr>
                <w:tcW w:w="8250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1C344B">
            <w:pPr>
              <w:widowControl w:val="0"/>
              <w:rPr>
                <w:ins w:id="228" w:author="研發部王亭喬" w:date="2017-10-27T17:23:00Z"/>
                <w:sz w:val="16"/>
                <w:szCs w:val="16"/>
              </w:rPr>
            </w:pPr>
            <w:ins w:id="229" w:author="研發部王亭喬" w:date="2017-10-27T17:23:00Z">
              <w:r>
                <w:rPr>
                  <w:rFonts w:hint="eastAsia"/>
                  <w:sz w:val="16"/>
                  <w:szCs w:val="16"/>
                </w:rPr>
                <w:t>combo_01453</w:t>
              </w:r>
            </w:ins>
          </w:p>
          <w:p w:rsidR="001C344B" w:rsidRDefault="001C344B">
            <w:pPr>
              <w:widowControl w:val="0"/>
              <w:rPr>
                <w:sz w:val="16"/>
                <w:szCs w:val="16"/>
              </w:rPr>
            </w:pPr>
            <w:ins w:id="230" w:author="研發部王亭喬" w:date="2017-10-27T17:23:00Z">
              <w:r>
                <w:rPr>
                  <w:rFonts w:hint="eastAsia"/>
                  <w:sz w:val="16"/>
                  <w:szCs w:val="16"/>
                </w:rPr>
                <w:t>10/27</w:t>
              </w:r>
            </w:ins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31" w:author="研發部王亭喬" w:date="2017-10-27T17:18:00Z">
              <w:tcPr>
                <w:tcW w:w="148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 w:rsidTr="00862113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232" w:author="研發部王亭喬" w:date="2017-11-02T15:11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233" w:author="研發部王亭喬" w:date="2017-11-02T15:11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34" w:author="研發部王亭喬" w:date="2017-11-02T15:11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lastRenderedPageBreak/>
              <w:t>F2330*季報</w:t>
            </w:r>
          </w:p>
        </w:tc>
        <w:tc>
          <w:tcPr>
            <w:tcW w:w="2445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35" w:author="研發部王亭喬" w:date="2017-11-02T15:11:00Z">
              <w:tcPr>
                <w:tcW w:w="2445" w:type="dxa"/>
                <w:gridSpan w:val="2"/>
                <w:vMerge w:val="restart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損益表</w:t>
            </w:r>
          </w:p>
        </w:tc>
        <w:tc>
          <w:tcPr>
            <w:tcW w:w="8250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36" w:author="研發部王亭喬" w:date="2017-11-02T15:11:00Z">
              <w:tcPr>
                <w:tcW w:w="8250" w:type="dxa"/>
                <w:gridSpan w:val="2"/>
                <w:vMerge w:val="restart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862113">
            <w:pPr>
              <w:widowControl w:val="0"/>
              <w:rPr>
                <w:ins w:id="237" w:author="研發部王亭喬" w:date="2017-11-02T15:11:00Z"/>
                <w:sz w:val="16"/>
                <w:szCs w:val="16"/>
              </w:rPr>
            </w:pPr>
            <w:ins w:id="238" w:author="研發部王亭喬" w:date="2017-11-02T15:11:00Z">
              <w:r>
                <w:rPr>
                  <w:rFonts w:hint="eastAsia"/>
                  <w:sz w:val="16"/>
                  <w:szCs w:val="16"/>
                </w:rPr>
                <w:t>combo_05205_1</w:t>
              </w:r>
            </w:ins>
          </w:p>
          <w:p w:rsidR="00862113" w:rsidRDefault="00862113">
            <w:pPr>
              <w:widowControl w:val="0"/>
              <w:rPr>
                <w:sz w:val="16"/>
                <w:szCs w:val="16"/>
              </w:rPr>
            </w:pPr>
            <w:ins w:id="239" w:author="研發部王亭喬" w:date="2017-11-02T15:11:00Z">
              <w:r>
                <w:rPr>
                  <w:rFonts w:hint="eastAsia"/>
                  <w:sz w:val="16"/>
                  <w:szCs w:val="16"/>
                </w:rPr>
                <w:t>11/02</w:t>
              </w:r>
            </w:ins>
          </w:p>
        </w:tc>
        <w:tc>
          <w:tcPr>
            <w:tcW w:w="1485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40" w:author="研發部王亭喬" w:date="2017-11-02T15:11:00Z">
              <w:tcPr>
                <w:tcW w:w="1485" w:type="dxa"/>
                <w:gridSpan w:val="2"/>
                <w:vMerge w:val="restart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 w:rsidTr="00695148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241" w:author="研發部王亭喬" w:date="2017-11-02T15:27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242" w:author="研發部王亭喬" w:date="2017-11-02T15:27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43" w:author="研發部王亭喬" w:date="2017-11-02T15:27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F2330*年報</w:t>
            </w:r>
          </w:p>
        </w:tc>
        <w:tc>
          <w:tcPr>
            <w:tcW w:w="2445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44" w:author="研發部王亭喬" w:date="2017-11-02T15:27:00Z">
              <w:tcPr>
                <w:tcW w:w="2445" w:type="dxa"/>
                <w:gridSpan w:val="2"/>
                <w:vMerge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spacing w:line="240" w:lineRule="auto"/>
            </w:pPr>
          </w:p>
        </w:tc>
        <w:tc>
          <w:tcPr>
            <w:tcW w:w="82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45" w:author="研發部王亭喬" w:date="2017-11-02T15:27:00Z">
              <w:tcPr>
                <w:tcW w:w="8250" w:type="dxa"/>
                <w:gridSpan w:val="2"/>
                <w:vMerge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spacing w:line="240" w:lineRule="auto"/>
            </w:pPr>
          </w:p>
        </w:tc>
        <w:tc>
          <w:tcPr>
            <w:tcW w:w="1485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46" w:author="研發部王亭喬" w:date="2017-11-02T15:27:00Z">
              <w:tcPr>
                <w:tcW w:w="1485" w:type="dxa"/>
                <w:gridSpan w:val="2"/>
                <w:vMerge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spacing w:line="240" w:lineRule="auto"/>
            </w:pPr>
          </w:p>
        </w:tc>
      </w:tr>
      <w:tr w:rsidR="00BE2230" w:rsidTr="002E1F9F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247" w:author="研發部王亭喬" w:date="2017-11-07T16:08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248" w:author="研發部王亭喬" w:date="2017-11-07T16:08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49" w:author="研發部王亭喬" w:date="2017-11-07T16:08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F大盤 =&gt; 當天大盤資訊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50" w:author="研發部王亭喬" w:date="2017-11-07T16:08:00Z">
              <w:tcPr>
                <w:tcW w:w="244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法人買賣超、股價K線</w:t>
            </w: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51" w:author="研發部王亭喬" w:date="2017-11-07T16:08:00Z">
              <w:tcPr>
                <w:tcW w:w="8250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467FD4">
            <w:pPr>
              <w:widowControl w:val="0"/>
              <w:rPr>
                <w:ins w:id="252" w:author="研發部王亭喬" w:date="2017-11-06T14:13:00Z"/>
                <w:sz w:val="16"/>
                <w:szCs w:val="16"/>
              </w:rPr>
            </w:pPr>
            <w:ins w:id="253" w:author="研發部王亭喬" w:date="2017-11-06T14:13:00Z">
              <w:r>
                <w:rPr>
                  <w:rFonts w:hint="eastAsia"/>
                  <w:sz w:val="16"/>
                  <w:szCs w:val="16"/>
                </w:rPr>
                <w:t>combo_</w:t>
              </w:r>
              <w:r w:rsidRPr="00467FD4">
                <w:rPr>
                  <w:sz w:val="16"/>
                  <w:szCs w:val="16"/>
                </w:rPr>
                <w:t>01502</w:t>
              </w:r>
              <w:r>
                <w:rPr>
                  <w:rFonts w:hint="eastAsia"/>
                  <w:sz w:val="16"/>
                  <w:szCs w:val="16"/>
                </w:rPr>
                <w:t xml:space="preserve"> </w:t>
              </w:r>
              <w:r>
                <w:rPr>
                  <w:rFonts w:hint="eastAsia"/>
                  <w:sz w:val="16"/>
                  <w:szCs w:val="16"/>
                </w:rPr>
                <w:t>大盤歷史報價</w:t>
              </w:r>
            </w:ins>
          </w:p>
          <w:p w:rsidR="00467FD4" w:rsidRDefault="00E94C8E">
            <w:pPr>
              <w:widowControl w:val="0"/>
              <w:rPr>
                <w:ins w:id="254" w:author="研發部王亭喬" w:date="2017-11-06T16:45:00Z"/>
                <w:sz w:val="16"/>
                <w:szCs w:val="16"/>
              </w:rPr>
            </w:pPr>
            <w:ins w:id="255" w:author="研發部王亭喬" w:date="2017-11-06T15:43:00Z">
              <w:r w:rsidRPr="00E94C8E">
                <w:rPr>
                  <w:sz w:val="16"/>
                  <w:szCs w:val="16"/>
                </w:rPr>
                <w:t>combo_01201_1</w:t>
              </w:r>
              <w:r>
                <w:rPr>
                  <w:rFonts w:hint="eastAsia"/>
                  <w:sz w:val="16"/>
                  <w:szCs w:val="16"/>
                </w:rPr>
                <w:t xml:space="preserve"> </w:t>
              </w:r>
              <w:r>
                <w:rPr>
                  <w:rFonts w:hint="eastAsia"/>
                  <w:sz w:val="16"/>
                  <w:szCs w:val="16"/>
                </w:rPr>
                <w:t>三大法人</w:t>
              </w:r>
            </w:ins>
          </w:p>
          <w:p w:rsidR="00AA142F" w:rsidRDefault="00AA142F">
            <w:pPr>
              <w:widowControl w:val="0"/>
              <w:rPr>
                <w:ins w:id="256" w:author="研發部王亭喬" w:date="2017-11-06T16:06:00Z"/>
                <w:sz w:val="16"/>
                <w:szCs w:val="16"/>
              </w:rPr>
            </w:pPr>
            <w:ins w:id="257" w:author="研發部王亭喬" w:date="2017-11-06T16:46:00Z">
              <w:r>
                <w:rPr>
                  <w:rFonts w:hint="eastAsia"/>
                  <w:sz w:val="16"/>
                  <w:szCs w:val="16"/>
                </w:rPr>
                <w:t xml:space="preserve">combo_01411 </w:t>
              </w:r>
              <w:r>
                <w:rPr>
                  <w:rFonts w:hint="eastAsia"/>
                  <w:sz w:val="16"/>
                  <w:szCs w:val="16"/>
                </w:rPr>
                <w:t>信用交易</w:t>
              </w:r>
            </w:ins>
          </w:p>
          <w:p w:rsidR="0066564C" w:rsidRDefault="0066564C">
            <w:pPr>
              <w:widowControl w:val="0"/>
              <w:rPr>
                <w:ins w:id="258" w:author="研發部王亭喬" w:date="2017-11-06T15:43:00Z"/>
                <w:sz w:val="16"/>
                <w:szCs w:val="16"/>
              </w:rPr>
            </w:pPr>
          </w:p>
          <w:p w:rsidR="0066564C" w:rsidRPr="0066564C" w:rsidRDefault="00A83B56" w:rsidP="0066564C">
            <w:pPr>
              <w:widowControl w:val="0"/>
              <w:rPr>
                <w:ins w:id="259" w:author="研發部王亭喬" w:date="2017-11-06T16:06:00Z"/>
                <w:sz w:val="16"/>
                <w:szCs w:val="16"/>
              </w:rPr>
            </w:pPr>
            <w:ins w:id="260" w:author="研發部王亭喬" w:date="2017-11-07T16:07:00Z">
              <w:r>
                <w:rPr>
                  <w:rFonts w:hint="eastAsia"/>
                  <w:sz w:val="16"/>
                  <w:szCs w:val="16"/>
                </w:rPr>
                <w:t>combo_</w:t>
              </w:r>
            </w:ins>
            <w:ins w:id="261" w:author="研發部王亭喬" w:date="2017-11-07T16:08:00Z">
              <w:r>
                <w:rPr>
                  <w:rFonts w:hint="eastAsia"/>
                  <w:sz w:val="16"/>
                  <w:szCs w:val="16"/>
                </w:rPr>
                <w:t>61601</w:t>
              </w:r>
            </w:ins>
            <w:ins w:id="262" w:author="研發部王亭喬" w:date="2017-11-06T16:06:00Z">
              <w:r w:rsidR="0066564C" w:rsidRPr="0066564C">
                <w:rPr>
                  <w:rFonts w:hint="eastAsia"/>
                  <w:sz w:val="16"/>
                  <w:szCs w:val="16"/>
                </w:rPr>
                <w:t>台股期貨契約</w:t>
              </w:r>
              <w:r w:rsidR="0066564C" w:rsidRPr="0066564C">
                <w:rPr>
                  <w:rFonts w:hint="eastAsia"/>
                  <w:sz w:val="16"/>
                  <w:szCs w:val="16"/>
                </w:rPr>
                <w:t>(</w:t>
              </w:r>
              <w:r w:rsidR="0066564C" w:rsidRPr="0066564C">
                <w:rPr>
                  <w:rFonts w:hint="eastAsia"/>
                  <w:sz w:val="16"/>
                  <w:szCs w:val="16"/>
                </w:rPr>
                <w:t>多空淨額</w:t>
              </w:r>
              <w:r w:rsidR="0066564C" w:rsidRPr="0066564C">
                <w:rPr>
                  <w:rFonts w:hint="eastAsia"/>
                  <w:sz w:val="16"/>
                  <w:szCs w:val="16"/>
                </w:rPr>
                <w:t>)</w:t>
              </w:r>
            </w:ins>
          </w:p>
          <w:p w:rsidR="00E94C8E" w:rsidRDefault="00A83B56" w:rsidP="004679FF">
            <w:pPr>
              <w:widowControl w:val="0"/>
              <w:rPr>
                <w:sz w:val="16"/>
                <w:szCs w:val="16"/>
              </w:rPr>
            </w:pPr>
            <w:ins w:id="263" w:author="研發部王亭喬" w:date="2017-11-07T16:08:00Z">
              <w:r>
                <w:rPr>
                  <w:rFonts w:hint="eastAsia"/>
                  <w:sz w:val="16"/>
                  <w:szCs w:val="16"/>
                </w:rPr>
                <w:t>combo_61651</w:t>
              </w:r>
            </w:ins>
            <w:ins w:id="264" w:author="研發部王亭喬" w:date="2017-11-06T16:06:00Z">
              <w:r w:rsidR="0066564C" w:rsidRPr="0066564C">
                <w:rPr>
                  <w:rFonts w:hint="eastAsia"/>
                  <w:sz w:val="16"/>
                  <w:szCs w:val="16"/>
                </w:rPr>
                <w:t>台股選擇權契約</w:t>
              </w:r>
              <w:r w:rsidR="0066564C" w:rsidRPr="0066564C">
                <w:rPr>
                  <w:rFonts w:hint="eastAsia"/>
                  <w:sz w:val="16"/>
                  <w:szCs w:val="16"/>
                </w:rPr>
                <w:t>(</w:t>
              </w:r>
              <w:r w:rsidR="0066564C" w:rsidRPr="0066564C">
                <w:rPr>
                  <w:rFonts w:hint="eastAsia"/>
                  <w:sz w:val="16"/>
                  <w:szCs w:val="16"/>
                </w:rPr>
                <w:t>多空淨額</w:t>
              </w:r>
              <w:r w:rsidR="0066564C" w:rsidRPr="0066564C">
                <w:rPr>
                  <w:rFonts w:hint="eastAsia"/>
                  <w:sz w:val="16"/>
                  <w:szCs w:val="16"/>
                </w:rPr>
                <w:t>)</w:t>
              </w:r>
            </w:ins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65" w:author="研發部王亭喬" w:date="2017-11-07T16:08:00Z">
              <w:tcPr>
                <w:tcW w:w="148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 w:rsidTr="00D22124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266" w:author="研發部王亭喬" w:date="2017-10-27T10:04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267" w:author="研發部王亭喬" w:date="2017-10-27T10:04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6D9F1" w:themeFill="text2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68" w:author="研發部王亭喬" w:date="2017-10-27T10:04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F選股 =&gt; 查看選</w:t>
            </w:r>
            <w:bookmarkStart w:id="269" w:name="_GoBack"/>
            <w:bookmarkEnd w:id="269"/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股條件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70" w:author="研發部王亭喬" w:date="2017-10-27T10:04:00Z">
              <w:tcPr>
                <w:tcW w:w="244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71" w:author="研發部王亭喬" w:date="2017-10-27T10:04:00Z">
              <w:tcPr>
                <w:tcW w:w="8250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66564C" w:rsidRDefault="0066564C">
            <w:pPr>
              <w:widowControl w:val="0"/>
              <w:rPr>
                <w:sz w:val="16"/>
                <w:szCs w:val="16"/>
              </w:rPr>
            </w:pPr>
            <w:ins w:id="272" w:author="研發部王亭喬" w:date="2017-11-06T16:06:00Z">
              <w:r>
                <w:rPr>
                  <w:rFonts w:hint="eastAsia"/>
                  <w:sz w:val="16"/>
                  <w:szCs w:val="16"/>
                </w:rPr>
                <w:t>X</w:t>
              </w:r>
            </w:ins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73" w:author="研發部王亭喬" w:date="2017-10-27T10:04:00Z">
              <w:tcPr>
                <w:tcW w:w="148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 w:rsidTr="0002590E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274" w:author="研發部王亭喬" w:date="2017-11-02T16:46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275" w:author="研發部王亭喬" w:date="2017-11-02T16:46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76" w:author="研發部王亭喬" w:date="2017-11-02T16:46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F抽 =&gt; 近日可申購的股票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77" w:author="研發部王亭喬" w:date="2017-11-02T16:46:00Z">
              <w:tcPr>
                <w:tcW w:w="244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78" w:author="研發部王亭喬" w:date="2017-11-02T16:46:00Z">
              <w:tcPr>
                <w:tcW w:w="8250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8C0B4E" w:rsidRDefault="0002590E">
            <w:pPr>
              <w:widowControl w:val="0"/>
              <w:rPr>
                <w:ins w:id="279" w:author="研發部王亭喬" w:date="2017-11-02T16:46:00Z"/>
                <w:sz w:val="16"/>
                <w:szCs w:val="16"/>
              </w:rPr>
            </w:pPr>
            <w:ins w:id="280" w:author="研發部王亭喬" w:date="2017-11-02T16:46:00Z">
              <w:r>
                <w:rPr>
                  <w:rFonts w:hint="eastAsia"/>
                  <w:sz w:val="16"/>
                  <w:szCs w:val="16"/>
                </w:rPr>
                <w:t>combo_02001</w:t>
              </w:r>
            </w:ins>
          </w:p>
          <w:p w:rsidR="0002590E" w:rsidRPr="008C0B4E" w:rsidRDefault="0002590E">
            <w:pPr>
              <w:widowControl w:val="0"/>
              <w:rPr>
                <w:sz w:val="16"/>
                <w:szCs w:val="16"/>
              </w:rPr>
            </w:pPr>
            <w:ins w:id="281" w:author="研發部王亭喬" w:date="2017-11-02T16:46:00Z">
              <w:r>
                <w:rPr>
                  <w:rFonts w:hint="eastAsia"/>
                  <w:sz w:val="16"/>
                  <w:szCs w:val="16"/>
                </w:rPr>
                <w:t>11/02</w:t>
              </w:r>
            </w:ins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82" w:author="研發部王亭喬" w:date="2017-11-02T16:46:00Z">
              <w:tcPr>
                <w:tcW w:w="148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 w:rsidTr="003248D1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283" w:author="研發部王亭喬" w:date="2017-11-01T14:15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284" w:author="研發部王亭喬" w:date="2017-11-01T14:15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85" w:author="研發部王亭喬" w:date="2017-11-01T14:15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F停 =&gt; 即將停</w:t>
            </w:r>
            <w:proofErr w:type="gramStart"/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券</w:t>
            </w:r>
            <w:proofErr w:type="gramEnd"/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股票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86" w:author="研發部王亭喬" w:date="2017-11-01T14:15:00Z">
              <w:tcPr>
                <w:tcW w:w="244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87" w:author="研發部王亭喬" w:date="2017-11-01T14:15:00Z">
              <w:tcPr>
                <w:tcW w:w="8250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3248D1">
            <w:pPr>
              <w:widowControl w:val="0"/>
              <w:rPr>
                <w:ins w:id="288" w:author="研發部王亭喬" w:date="2017-11-01T14:15:00Z"/>
                <w:sz w:val="16"/>
                <w:szCs w:val="16"/>
              </w:rPr>
            </w:pPr>
            <w:ins w:id="289" w:author="研發部王亭喬" w:date="2017-11-01T14:15:00Z">
              <w:r>
                <w:rPr>
                  <w:rFonts w:hint="eastAsia"/>
                  <w:sz w:val="16"/>
                  <w:szCs w:val="16"/>
                </w:rPr>
                <w:t>c</w:t>
              </w:r>
            </w:ins>
            <w:ins w:id="290" w:author="研發部王亭喬" w:date="2017-11-01T14:14:00Z">
              <w:r>
                <w:rPr>
                  <w:rFonts w:hint="eastAsia"/>
                  <w:sz w:val="16"/>
                  <w:szCs w:val="16"/>
                </w:rPr>
                <w:t>ombo_</w:t>
              </w:r>
            </w:ins>
            <w:ins w:id="291" w:author="研發部王亭喬" w:date="2017-11-01T14:15:00Z">
              <w:r>
                <w:rPr>
                  <w:rFonts w:hint="eastAsia"/>
                  <w:sz w:val="16"/>
                  <w:szCs w:val="16"/>
                </w:rPr>
                <w:t>06711</w:t>
              </w:r>
            </w:ins>
          </w:p>
          <w:p w:rsidR="003248D1" w:rsidRDefault="003248D1">
            <w:pPr>
              <w:widowControl w:val="0"/>
              <w:rPr>
                <w:sz w:val="16"/>
                <w:szCs w:val="16"/>
              </w:rPr>
            </w:pPr>
            <w:ins w:id="292" w:author="研發部王亭喬" w:date="2017-11-01T14:15:00Z">
              <w:r>
                <w:rPr>
                  <w:rFonts w:hint="eastAsia"/>
                  <w:sz w:val="16"/>
                  <w:szCs w:val="16"/>
                </w:rPr>
                <w:t>11/01</w:t>
              </w:r>
            </w:ins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93" w:author="研發部王亭喬" w:date="2017-11-01T14:15:00Z">
              <w:tcPr>
                <w:tcW w:w="148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 w:rsidTr="001C1C11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294" w:author="研發部王亭喬" w:date="2017-11-01T15:06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295" w:author="研發部王亭喬" w:date="2017-11-01T15:06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96" w:author="研發部王亭喬" w:date="2017-11-01T15:06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F除 =&gt; 即將除權</w:t>
            </w:r>
            <w:proofErr w:type="gramStart"/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息</w:t>
            </w:r>
            <w:proofErr w:type="gramEnd"/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個股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97" w:author="研發部王亭喬" w:date="2017-11-01T15:06:00Z">
              <w:tcPr>
                <w:tcW w:w="244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298" w:author="研發部王亭喬" w:date="2017-11-01T15:06:00Z">
              <w:tcPr>
                <w:tcW w:w="8250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1C1C11">
            <w:pPr>
              <w:widowControl w:val="0"/>
              <w:rPr>
                <w:ins w:id="299" w:author="研發部王亭喬" w:date="2017-11-01T15:06:00Z"/>
                <w:sz w:val="16"/>
                <w:szCs w:val="16"/>
              </w:rPr>
            </w:pPr>
            <w:ins w:id="300" w:author="研發部王亭喬" w:date="2017-11-01T15:06:00Z">
              <w:r>
                <w:rPr>
                  <w:rFonts w:hint="eastAsia"/>
                  <w:sz w:val="16"/>
                  <w:szCs w:val="16"/>
                </w:rPr>
                <w:t>combo_06801</w:t>
              </w:r>
            </w:ins>
          </w:p>
          <w:p w:rsidR="001C1C11" w:rsidRDefault="001C1C11">
            <w:pPr>
              <w:widowControl w:val="0"/>
              <w:rPr>
                <w:sz w:val="16"/>
                <w:szCs w:val="16"/>
              </w:rPr>
            </w:pPr>
            <w:ins w:id="301" w:author="研發部王亭喬" w:date="2017-11-01T15:06:00Z">
              <w:r>
                <w:rPr>
                  <w:rFonts w:hint="eastAsia"/>
                  <w:sz w:val="16"/>
                  <w:szCs w:val="16"/>
                </w:rPr>
                <w:t>11/01</w:t>
              </w:r>
            </w:ins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302" w:author="研發部王亭喬" w:date="2017-11-01T15:06:00Z">
              <w:tcPr>
                <w:tcW w:w="148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 w:rsidTr="00B84178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303" w:author="研發部王亭喬" w:date="2017-11-01T15:47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304" w:author="研發部王亭喬" w:date="2017-11-01T15:47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305" w:author="研發部王亭喬" w:date="2017-11-01T15:47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F減 =&gt; 減資預告表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306" w:author="研發部王亭喬" w:date="2017-11-01T15:47:00Z">
              <w:tcPr>
                <w:tcW w:w="244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307" w:author="研發部王亭喬" w:date="2017-11-01T15:47:00Z">
              <w:tcPr>
                <w:tcW w:w="8250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84178">
            <w:pPr>
              <w:widowControl w:val="0"/>
              <w:rPr>
                <w:ins w:id="308" w:author="研發部王亭喬" w:date="2017-11-01T15:41:00Z"/>
                <w:sz w:val="16"/>
                <w:szCs w:val="16"/>
              </w:rPr>
            </w:pPr>
            <w:bookmarkStart w:id="309" w:name="OLE_LINK1"/>
            <w:ins w:id="310" w:author="研發部王亭喬" w:date="2017-11-01T15:40:00Z">
              <w:r>
                <w:rPr>
                  <w:rFonts w:hint="eastAsia"/>
                  <w:sz w:val="16"/>
                  <w:szCs w:val="16"/>
                </w:rPr>
                <w:t>缺欄位</w:t>
              </w:r>
              <w:r>
                <w:rPr>
                  <w:rFonts w:hint="eastAsia"/>
                  <w:sz w:val="16"/>
                  <w:szCs w:val="16"/>
                </w:rPr>
                <w:t>-</w:t>
              </w:r>
              <w:r>
                <w:rPr>
                  <w:rFonts w:hint="eastAsia"/>
                  <w:sz w:val="16"/>
                  <w:szCs w:val="16"/>
                </w:rPr>
                <w:t>停止買賣收盤價</w:t>
              </w:r>
            </w:ins>
            <w:ins w:id="311" w:author="研發部王亭喬" w:date="2017-11-01T15:41:00Z">
              <w:r>
                <w:rPr>
                  <w:rFonts w:hint="eastAsia"/>
                  <w:sz w:val="16"/>
                  <w:szCs w:val="16"/>
                </w:rPr>
                <w:t>、開盤競價基準、減資原因、每壹仟股換發新股票</w:t>
              </w:r>
            </w:ins>
          </w:p>
          <w:bookmarkEnd w:id="309"/>
          <w:p w:rsidR="00B84178" w:rsidRDefault="00B84178">
            <w:pPr>
              <w:widowControl w:val="0"/>
              <w:rPr>
                <w:ins w:id="312" w:author="研發部王亭喬" w:date="2017-11-01T15:40:00Z"/>
                <w:sz w:val="16"/>
                <w:szCs w:val="16"/>
              </w:rPr>
            </w:pPr>
            <w:ins w:id="313" w:author="研發部王亭喬" w:date="2017-11-01T15:47:00Z">
              <w:r>
                <w:rPr>
                  <w:rFonts w:hint="eastAsia"/>
                  <w:sz w:val="16"/>
                  <w:szCs w:val="16"/>
                </w:rPr>
                <w:t>combo_06851</w:t>
              </w:r>
            </w:ins>
          </w:p>
          <w:p w:rsidR="00B84178" w:rsidRDefault="00B84178">
            <w:pPr>
              <w:widowControl w:val="0"/>
              <w:rPr>
                <w:sz w:val="16"/>
                <w:szCs w:val="16"/>
              </w:rPr>
            </w:pPr>
            <w:ins w:id="314" w:author="研發部王亭喬" w:date="2017-11-01T15:47:00Z">
              <w:r>
                <w:rPr>
                  <w:rFonts w:hint="eastAsia"/>
                  <w:sz w:val="16"/>
                  <w:szCs w:val="16"/>
                </w:rPr>
                <w:t>11/01</w:t>
              </w:r>
            </w:ins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315" w:author="研發部王亭喬" w:date="2017-11-01T15:47:00Z">
              <w:tcPr>
                <w:tcW w:w="148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 w:rsidTr="00D863B9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316" w:author="研發部王亭喬" w:date="2017-11-01T16:30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317" w:author="研發部王亭喬" w:date="2017-11-01T16:30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318" w:author="研發部王亭喬" w:date="2017-11-01T16:30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</w:t>
            </w:r>
            <w:r w:rsidRPr="00D863B9">
              <w:rPr>
                <w:rFonts w:ascii="Arial Unicode MS" w:eastAsia="Arial Unicode MS" w:hAnsi="Arial Unicode MS" w:cs="Arial Unicode MS"/>
                <w:sz w:val="16"/>
                <w:szCs w:val="16"/>
                <w:shd w:val="clear" w:color="auto" w:fill="EAF1DD" w:themeFill="accent3" w:themeFillTint="33"/>
                <w:rPrChange w:id="319" w:author="研發部王亭喬" w:date="2017-11-01T16:30:00Z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</w:rPrChange>
              </w:rPr>
              <w:t>股 =&gt; 股東會一覽表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320" w:author="研發部王亭喬" w:date="2017-11-01T16:30:00Z">
              <w:tcPr>
                <w:tcW w:w="244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321" w:author="研發部王亭喬" w:date="2017-11-01T16:30:00Z">
              <w:tcPr>
                <w:tcW w:w="8250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D863B9">
            <w:pPr>
              <w:widowControl w:val="0"/>
              <w:rPr>
                <w:ins w:id="322" w:author="研發部王亭喬" w:date="2017-11-01T16:30:00Z"/>
                <w:sz w:val="16"/>
                <w:szCs w:val="16"/>
              </w:rPr>
            </w:pPr>
            <w:ins w:id="323" w:author="研發部王亭喬" w:date="2017-11-01T16:30:00Z">
              <w:r>
                <w:rPr>
                  <w:rFonts w:hint="eastAsia"/>
                  <w:sz w:val="16"/>
                  <w:szCs w:val="16"/>
                </w:rPr>
                <w:t>combo_01901</w:t>
              </w:r>
            </w:ins>
          </w:p>
          <w:p w:rsidR="00D863B9" w:rsidRDefault="00D863B9">
            <w:pPr>
              <w:widowControl w:val="0"/>
              <w:rPr>
                <w:sz w:val="16"/>
                <w:szCs w:val="16"/>
              </w:rPr>
            </w:pPr>
            <w:ins w:id="324" w:author="研發部王亭喬" w:date="2017-11-01T16:30:00Z">
              <w:r>
                <w:rPr>
                  <w:rFonts w:hint="eastAsia"/>
                  <w:sz w:val="16"/>
                  <w:szCs w:val="16"/>
                </w:rPr>
                <w:t>11/01</w:t>
              </w:r>
            </w:ins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325" w:author="研發部王亭喬" w:date="2017-11-01T16:30:00Z">
              <w:tcPr>
                <w:tcW w:w="148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 w:rsidTr="001D432A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326" w:author="研發部王亭喬" w:date="2017-11-01T17:09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327" w:author="研發部王亭喬" w:date="2017-11-01T17:09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328" w:author="研發部王亭喬" w:date="2017-11-01T17:09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F法 =&gt; 近日將開</w:t>
            </w:r>
            <w:proofErr w:type="gramStart"/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法說會</w:t>
            </w:r>
            <w:proofErr w:type="gramEnd"/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329" w:author="研發部王亭喬" w:date="2017-11-01T17:09:00Z">
              <w:tcPr>
                <w:tcW w:w="244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330" w:author="研發部王亭喬" w:date="2017-11-01T17:09:00Z">
              <w:tcPr>
                <w:tcW w:w="8250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1D432A">
            <w:pPr>
              <w:widowControl w:val="0"/>
              <w:rPr>
                <w:ins w:id="331" w:author="研發部王亭喬" w:date="2017-11-01T17:09:00Z"/>
                <w:sz w:val="16"/>
                <w:szCs w:val="16"/>
              </w:rPr>
            </w:pPr>
            <w:ins w:id="332" w:author="研發部王亭喬" w:date="2017-11-01T17:09:00Z">
              <w:r>
                <w:rPr>
                  <w:rFonts w:hint="eastAsia"/>
                  <w:sz w:val="16"/>
                  <w:szCs w:val="16"/>
                </w:rPr>
                <w:t>combo_06701</w:t>
              </w:r>
            </w:ins>
          </w:p>
          <w:p w:rsidR="001D432A" w:rsidRDefault="001D432A">
            <w:pPr>
              <w:widowControl w:val="0"/>
              <w:rPr>
                <w:sz w:val="16"/>
                <w:szCs w:val="16"/>
              </w:rPr>
            </w:pPr>
            <w:ins w:id="333" w:author="研發部王亭喬" w:date="2017-11-01T17:09:00Z">
              <w:r>
                <w:rPr>
                  <w:rFonts w:hint="eastAsia"/>
                  <w:sz w:val="16"/>
                  <w:szCs w:val="16"/>
                </w:rPr>
                <w:t>11/01</w:t>
              </w:r>
            </w:ins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334" w:author="研發部王亭喬" w:date="2017-11-01T17:09:00Z">
              <w:tcPr>
                <w:tcW w:w="148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 w:rsidTr="00A40DA7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335" w:author="研發部王亭喬" w:date="2017-11-01T17:31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336" w:author="研發部王亭喬" w:date="2017-11-01T17:31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337" w:author="研發部王亭喬" w:date="2017-11-01T17:31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F庫 =&gt; 近期實施庫藏股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338" w:author="研發部王亭喬" w:date="2017-11-01T17:31:00Z">
              <w:tcPr>
                <w:tcW w:w="244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339" w:author="研發部王亭喬" w:date="2017-11-01T17:31:00Z">
              <w:tcPr>
                <w:tcW w:w="8250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A40DA7">
            <w:pPr>
              <w:widowControl w:val="0"/>
              <w:rPr>
                <w:ins w:id="340" w:author="研發部王亭喬" w:date="2017-11-01T17:31:00Z"/>
                <w:sz w:val="16"/>
                <w:szCs w:val="16"/>
              </w:rPr>
            </w:pPr>
            <w:ins w:id="341" w:author="研發部王亭喬" w:date="2017-11-01T17:31:00Z">
              <w:r>
                <w:rPr>
                  <w:rFonts w:hint="eastAsia"/>
                  <w:sz w:val="16"/>
                  <w:szCs w:val="16"/>
                </w:rPr>
                <w:t>combo_07003</w:t>
              </w:r>
            </w:ins>
          </w:p>
          <w:p w:rsidR="00A40DA7" w:rsidRDefault="00A40DA7">
            <w:pPr>
              <w:widowControl w:val="0"/>
              <w:rPr>
                <w:sz w:val="16"/>
                <w:szCs w:val="16"/>
              </w:rPr>
            </w:pPr>
            <w:ins w:id="342" w:author="研發部王亭喬" w:date="2017-11-01T17:31:00Z">
              <w:r>
                <w:rPr>
                  <w:rFonts w:hint="eastAsia"/>
                  <w:sz w:val="16"/>
                  <w:szCs w:val="16"/>
                </w:rPr>
                <w:t>11/01</w:t>
              </w:r>
            </w:ins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343" w:author="研發部王亭喬" w:date="2017-11-01T17:31:00Z">
              <w:tcPr>
                <w:tcW w:w="148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  <w:tr w:rsidR="00BE2230" w:rsidTr="006819D4">
        <w:tblPrEx>
          <w:tblW w:w="14187" w:type="dxa"/>
          <w:tblInd w:w="-92" w:type="dxa"/>
          <w:tblBorders>
            <w:top w:val="nil"/>
            <w:left w:val="nil"/>
            <w:bottom w:val="nil"/>
            <w:right w:val="nil"/>
            <w:insideH w:val="nil"/>
            <w:insideV w:val="nil"/>
          </w:tblBorders>
          <w:tblLayout w:type="fixed"/>
          <w:tblLook w:val="0600" w:firstRow="0" w:lastRow="0" w:firstColumn="0" w:lastColumn="0" w:noHBand="1" w:noVBand="1"/>
          <w:tblPrExChange w:id="344" w:author="研發部王亭喬" w:date="2017-11-01T17:51:00Z">
            <w:tblPrEx>
              <w:tblW w:w="14187" w:type="dxa"/>
              <w:tblInd w:w="-9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Ex>
          </w:tblPrExChange>
        </w:tblPrEx>
        <w:trPr>
          <w:trHeight w:val="340"/>
          <w:trPrChange w:id="345" w:author="研發部王亭喬" w:date="2017-11-01T17:51:00Z">
            <w:trPr>
              <w:gridAfter w:val="0"/>
              <w:trHeight w:val="340"/>
            </w:trPr>
          </w:trPrChange>
        </w:trPr>
        <w:tc>
          <w:tcPr>
            <w:tcW w:w="200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F1DD" w:themeFill="accent3" w:themeFillTint="33"/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346" w:author="研發部王亭喬" w:date="2017-11-01T17:51:00Z">
              <w:tcPr>
                <w:tcW w:w="2007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B6BE2">
            <w:pPr>
              <w:widowControl w:val="0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F休 =&gt; 開休市一覽表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347" w:author="研發部王亭喬" w:date="2017-11-01T17:51:00Z">
              <w:tcPr>
                <w:tcW w:w="244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  <w:tc>
          <w:tcPr>
            <w:tcW w:w="82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348" w:author="研發部王亭喬" w:date="2017-11-01T17:51:00Z">
              <w:tcPr>
                <w:tcW w:w="8250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6819D4">
            <w:pPr>
              <w:widowControl w:val="0"/>
              <w:rPr>
                <w:ins w:id="349" w:author="研發部王亭喬" w:date="2017-11-01T17:51:00Z"/>
                <w:sz w:val="16"/>
                <w:szCs w:val="16"/>
              </w:rPr>
            </w:pPr>
            <w:ins w:id="350" w:author="研發部王亭喬" w:date="2017-11-01T17:51:00Z">
              <w:r>
                <w:rPr>
                  <w:rFonts w:hint="eastAsia"/>
                  <w:sz w:val="16"/>
                  <w:szCs w:val="16"/>
                </w:rPr>
                <w:t>combo_01822</w:t>
              </w:r>
            </w:ins>
          </w:p>
          <w:p w:rsidR="006819D4" w:rsidRDefault="006819D4">
            <w:pPr>
              <w:widowControl w:val="0"/>
              <w:rPr>
                <w:sz w:val="16"/>
                <w:szCs w:val="16"/>
              </w:rPr>
            </w:pPr>
            <w:ins w:id="351" w:author="研發部王亭喬" w:date="2017-11-01T17:51:00Z">
              <w:r>
                <w:rPr>
                  <w:rFonts w:hint="eastAsia"/>
                  <w:sz w:val="16"/>
                  <w:szCs w:val="16"/>
                </w:rPr>
                <w:t>11/01</w:t>
              </w:r>
            </w:ins>
          </w:p>
        </w:tc>
        <w:tc>
          <w:tcPr>
            <w:tcW w:w="148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tcPrChange w:id="352" w:author="研發部王亭喬" w:date="2017-11-01T17:51:00Z">
              <w:tcPr>
                <w:tcW w:w="1485" w:type="dxa"/>
                <w:gridSpan w:val="2"/>
                <w:tcBorders>
                  <w:top w:val="single" w:sz="6" w:space="0" w:color="CCCCCC"/>
                  <w:left w:val="single" w:sz="6" w:space="0" w:color="CCCCCC"/>
                  <w:bottom w:val="single" w:sz="6" w:space="0" w:color="CCCCCC"/>
                  <w:right w:val="single" w:sz="6" w:space="0" w:color="CCCCCC"/>
                </w:tcBorders>
                <w:tcMar>
                  <w:top w:w="40" w:type="dxa"/>
                  <w:left w:w="0" w:type="dxa"/>
                  <w:bottom w:w="40" w:type="dxa"/>
                  <w:right w:w="0" w:type="dxa"/>
                </w:tcMar>
                <w:vAlign w:val="bottom"/>
              </w:tcPr>
            </w:tcPrChange>
          </w:tcPr>
          <w:p w:rsidR="00BE2230" w:rsidRDefault="00BE2230">
            <w:pPr>
              <w:widowControl w:val="0"/>
              <w:rPr>
                <w:sz w:val="16"/>
                <w:szCs w:val="16"/>
              </w:rPr>
            </w:pPr>
          </w:p>
        </w:tc>
      </w:tr>
    </w:tbl>
    <w:p w:rsidR="00BE2230" w:rsidRDefault="00BE2230"/>
    <w:p w:rsidR="00BE2230" w:rsidRDefault="00BE2230"/>
    <w:p w:rsidR="00BE2230" w:rsidRDefault="006B6BE2">
      <w:pPr>
        <w:rPr>
          <w:b/>
        </w:rPr>
      </w:pPr>
      <w:proofErr w:type="spellStart"/>
      <w:r>
        <w:rPr>
          <w:rFonts w:ascii="Arial Unicode MS" w:eastAsia="Arial Unicode MS" w:hAnsi="Arial Unicode MS" w:cs="Arial Unicode MS"/>
          <w:b/>
        </w:rPr>
        <w:t>Fugle</w:t>
      </w:r>
      <w:proofErr w:type="spellEnd"/>
      <w:r>
        <w:rPr>
          <w:rFonts w:ascii="Arial Unicode MS" w:eastAsia="Arial Unicode MS" w:hAnsi="Arial Unicode MS" w:cs="Arial Unicode MS"/>
          <w:b/>
        </w:rPr>
        <w:t xml:space="preserve">有 </w:t>
      </w:r>
      <w:proofErr w:type="gramStart"/>
      <w:r>
        <w:rPr>
          <w:rFonts w:ascii="Arial Unicode MS" w:eastAsia="Arial Unicode MS" w:hAnsi="Arial Unicode MS" w:cs="Arial Unicode MS"/>
          <w:b/>
        </w:rPr>
        <w:t>股狗沒有</w:t>
      </w:r>
      <w:proofErr w:type="gramEnd"/>
    </w:p>
    <w:p w:rsidR="00BE2230" w:rsidRDefault="00BE2230"/>
    <w:p w:rsidR="00BE2230" w:rsidRDefault="006B6BE2">
      <w:r>
        <w:rPr>
          <w:rFonts w:ascii="Arial Unicode MS" w:eastAsia="Arial Unicode MS" w:hAnsi="Arial Unicode MS" w:cs="Arial Unicode MS"/>
        </w:rPr>
        <w:t>股利政策</w:t>
      </w:r>
    </w:p>
    <w:p w:rsidR="00BE2230" w:rsidRDefault="006B6BE2">
      <w:r>
        <w:rPr>
          <w:rFonts w:ascii="Arial Unicode MS" w:eastAsia="Arial Unicode MS" w:hAnsi="Arial Unicode MS" w:cs="Arial Unicode MS"/>
        </w:rPr>
        <w:lastRenderedPageBreak/>
        <w:t>成長能力</w:t>
      </w:r>
    </w:p>
    <w:p w:rsidR="00BE2230" w:rsidRDefault="006B6BE2">
      <w:r>
        <w:rPr>
          <w:rFonts w:ascii="Arial Unicode MS" w:eastAsia="Arial Unicode MS" w:hAnsi="Arial Unicode MS" w:cs="Arial Unicode MS"/>
        </w:rPr>
        <w:t>利潤比率</w:t>
      </w:r>
    </w:p>
    <w:p w:rsidR="00BE2230" w:rsidRDefault="006B6BE2">
      <w:r>
        <w:t xml:space="preserve">ROE/RO </w:t>
      </w:r>
    </w:p>
    <w:p w:rsidR="00BE2230" w:rsidRDefault="006B6BE2">
      <w:r>
        <w:rPr>
          <w:rFonts w:ascii="Arial Unicode MS" w:eastAsia="Arial Unicode MS" w:hAnsi="Arial Unicode MS" w:cs="Arial Unicode MS"/>
        </w:rPr>
        <w:t>重大訊息</w:t>
      </w:r>
    </w:p>
    <w:p w:rsidR="00BE2230" w:rsidRDefault="006B6BE2">
      <w:r>
        <w:t>PTT</w:t>
      </w:r>
    </w:p>
    <w:p w:rsidR="00BE2230" w:rsidRDefault="006B6BE2">
      <w:r>
        <w:rPr>
          <w:rFonts w:ascii="Arial Unicode MS" w:eastAsia="Arial Unicode MS" w:hAnsi="Arial Unicode MS" w:cs="Arial Unicode MS"/>
        </w:rPr>
        <w:t>公開職缺數</w:t>
      </w:r>
    </w:p>
    <w:p w:rsidR="00BE2230" w:rsidRDefault="006B6BE2">
      <w:r>
        <w:rPr>
          <w:rFonts w:ascii="Arial Unicode MS" w:eastAsia="Arial Unicode MS" w:hAnsi="Arial Unicode MS" w:cs="Arial Unicode MS"/>
        </w:rPr>
        <w:t>Google熱</w:t>
      </w:r>
    </w:p>
    <w:p w:rsidR="00BE2230" w:rsidRDefault="006B6BE2">
      <w:r>
        <w:rPr>
          <w:rFonts w:ascii="Arial Unicode MS" w:eastAsia="Arial Unicode MS" w:hAnsi="Arial Unicode MS" w:cs="Arial Unicode MS"/>
        </w:rPr>
        <w:t>資產負債表</w:t>
      </w:r>
    </w:p>
    <w:p w:rsidR="00BE2230" w:rsidRDefault="00BE2230"/>
    <w:p w:rsidR="00BE2230" w:rsidRDefault="006B6BE2">
      <w:pPr>
        <w:rPr>
          <w:b/>
        </w:rPr>
      </w:pPr>
      <w:proofErr w:type="gramStart"/>
      <w:r>
        <w:rPr>
          <w:rFonts w:ascii="Arial Unicode MS" w:eastAsia="Arial Unicode MS" w:hAnsi="Arial Unicode MS" w:cs="Arial Unicode MS"/>
          <w:b/>
        </w:rPr>
        <w:t>股狗有</w:t>
      </w:r>
      <w:proofErr w:type="gramEnd"/>
      <w:r>
        <w:rPr>
          <w:rFonts w:ascii="Arial Unicode MS" w:eastAsia="Arial Unicode MS" w:hAnsi="Arial Unicode MS" w:cs="Arial Unicode MS"/>
          <w:b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</w:rPr>
        <w:t>Fugle</w:t>
      </w:r>
      <w:proofErr w:type="spellEnd"/>
      <w:r>
        <w:rPr>
          <w:rFonts w:ascii="Arial Unicode MS" w:eastAsia="Arial Unicode MS" w:hAnsi="Arial Unicode MS" w:cs="Arial Unicode MS"/>
          <w:b/>
        </w:rPr>
        <w:t>沒有</w:t>
      </w:r>
    </w:p>
    <w:p w:rsidR="00BE2230" w:rsidRDefault="006B6BE2">
      <w:pPr>
        <w:widowControl w:val="0"/>
      </w:pPr>
      <w:r>
        <w:rPr>
          <w:rFonts w:ascii="Arial Unicode MS" w:eastAsia="Arial Unicode MS" w:hAnsi="Arial Unicode MS" w:cs="Arial Unicode MS"/>
        </w:rPr>
        <w:t>F2330*股價淨值比</w:t>
      </w:r>
    </w:p>
    <w:p w:rsidR="00BE2230" w:rsidRDefault="006B6BE2">
      <w:pPr>
        <w:widowControl w:val="0"/>
      </w:pPr>
      <w:r>
        <w:rPr>
          <w:rFonts w:ascii="Arial Unicode MS" w:eastAsia="Arial Unicode MS" w:hAnsi="Arial Unicode MS" w:cs="Arial Unicode MS"/>
        </w:rPr>
        <w:t>F2330*質押</w:t>
      </w:r>
    </w:p>
    <w:p w:rsidR="00BE2230" w:rsidRDefault="006B6BE2">
      <w:pPr>
        <w:widowControl w:val="0"/>
      </w:pPr>
      <w:r>
        <w:rPr>
          <w:rFonts w:ascii="Arial Unicode MS" w:eastAsia="Arial Unicode MS" w:hAnsi="Arial Unicode MS" w:cs="Arial Unicode MS"/>
        </w:rPr>
        <w:t>F2330*還原日線</w:t>
      </w:r>
    </w:p>
    <w:p w:rsidR="00BE2230" w:rsidRDefault="006B6BE2">
      <w:pPr>
        <w:widowControl w:val="0"/>
        <w:rPr>
          <w:b/>
        </w:rPr>
      </w:pPr>
      <w:r>
        <w:rPr>
          <w:rFonts w:ascii="Arial Unicode MS" w:eastAsia="Arial Unicode MS" w:hAnsi="Arial Unicode MS" w:cs="Arial Unicode MS"/>
        </w:rPr>
        <w:t>F2330*</w:t>
      </w:r>
      <w:proofErr w:type="gramStart"/>
      <w:r>
        <w:rPr>
          <w:rFonts w:ascii="Arial Unicode MS" w:eastAsia="Arial Unicode MS" w:hAnsi="Arial Unicode MS" w:cs="Arial Unicode MS"/>
        </w:rPr>
        <w:t>自營避險</w:t>
      </w:r>
      <w:proofErr w:type="gramEnd"/>
      <w:r>
        <w:rPr>
          <w:rFonts w:ascii="Arial Unicode MS" w:eastAsia="Arial Unicode MS" w:hAnsi="Arial Unicode MS" w:cs="Arial Unicode MS"/>
        </w:rPr>
        <w:t>圖</w:t>
      </w:r>
    </w:p>
    <w:p w:rsidR="00BE2230" w:rsidRDefault="006B6BE2">
      <w:pPr>
        <w:widowControl w:val="0"/>
      </w:pPr>
      <w:r>
        <w:rPr>
          <w:rFonts w:ascii="Arial Unicode MS" w:eastAsia="Arial Unicode MS" w:hAnsi="Arial Unicode MS" w:cs="Arial Unicode MS"/>
        </w:rPr>
        <w:t>F2330*自營自行圖</w:t>
      </w:r>
    </w:p>
    <w:p w:rsidR="00BE2230" w:rsidRDefault="006B6BE2">
      <w:pPr>
        <w:widowControl w:val="0"/>
      </w:pPr>
      <w:r>
        <w:rPr>
          <w:rFonts w:ascii="Arial Unicode MS" w:eastAsia="Arial Unicode MS" w:hAnsi="Arial Unicode MS" w:cs="Arial Unicode MS"/>
        </w:rPr>
        <w:t>F2330*借</w:t>
      </w:r>
      <w:proofErr w:type="gramStart"/>
      <w:r>
        <w:rPr>
          <w:rFonts w:ascii="Arial Unicode MS" w:eastAsia="Arial Unicode MS" w:hAnsi="Arial Unicode MS" w:cs="Arial Unicode MS"/>
        </w:rPr>
        <w:t>券</w:t>
      </w:r>
      <w:proofErr w:type="gramEnd"/>
      <w:r>
        <w:rPr>
          <w:rFonts w:ascii="Arial Unicode MS" w:eastAsia="Arial Unicode MS" w:hAnsi="Arial Unicode MS" w:cs="Arial Unicode MS"/>
        </w:rPr>
        <w:t>賣出圖</w:t>
      </w:r>
    </w:p>
    <w:p w:rsidR="00BE2230" w:rsidRDefault="006B6BE2">
      <w:pPr>
        <w:widowControl w:val="0"/>
      </w:pPr>
      <w:r>
        <w:rPr>
          <w:rFonts w:ascii="Arial Unicode MS" w:eastAsia="Arial Unicode MS" w:hAnsi="Arial Unicode MS" w:cs="Arial Unicode MS"/>
        </w:rPr>
        <w:t>F2330*借</w:t>
      </w:r>
      <w:proofErr w:type="gramStart"/>
      <w:r>
        <w:rPr>
          <w:rFonts w:ascii="Arial Unicode MS" w:eastAsia="Arial Unicode MS" w:hAnsi="Arial Unicode MS" w:cs="Arial Unicode MS"/>
        </w:rPr>
        <w:t>券</w:t>
      </w:r>
      <w:proofErr w:type="gramEnd"/>
    </w:p>
    <w:p w:rsidR="00BE2230" w:rsidRDefault="006B6BE2">
      <w:pPr>
        <w:widowControl w:val="0"/>
      </w:pPr>
      <w:r>
        <w:rPr>
          <w:rFonts w:ascii="Arial Unicode MS" w:eastAsia="Arial Unicode MS" w:hAnsi="Arial Unicode MS" w:cs="Arial Unicode MS"/>
        </w:rPr>
        <w:t>F選股 =&gt; 查看選股條件</w:t>
      </w:r>
    </w:p>
    <w:p w:rsidR="00BE2230" w:rsidRDefault="006B6BE2">
      <w:pPr>
        <w:widowControl w:val="0"/>
      </w:pPr>
      <w:r>
        <w:rPr>
          <w:rFonts w:ascii="Arial Unicode MS" w:eastAsia="Arial Unicode MS" w:hAnsi="Arial Unicode MS" w:cs="Arial Unicode MS"/>
        </w:rPr>
        <w:t>F抽 =&gt; 近日可申購的股票</w:t>
      </w:r>
    </w:p>
    <w:p w:rsidR="00BE2230" w:rsidRDefault="006B6BE2">
      <w:pPr>
        <w:widowControl w:val="0"/>
      </w:pPr>
      <w:r>
        <w:rPr>
          <w:rFonts w:ascii="Arial Unicode MS" w:eastAsia="Arial Unicode MS" w:hAnsi="Arial Unicode MS" w:cs="Arial Unicode MS"/>
        </w:rPr>
        <w:t>F停 =&gt; 即將停</w:t>
      </w:r>
      <w:proofErr w:type="gramStart"/>
      <w:r>
        <w:rPr>
          <w:rFonts w:ascii="Arial Unicode MS" w:eastAsia="Arial Unicode MS" w:hAnsi="Arial Unicode MS" w:cs="Arial Unicode MS"/>
        </w:rPr>
        <w:t>券</w:t>
      </w:r>
      <w:proofErr w:type="gramEnd"/>
      <w:r>
        <w:rPr>
          <w:rFonts w:ascii="Arial Unicode MS" w:eastAsia="Arial Unicode MS" w:hAnsi="Arial Unicode MS" w:cs="Arial Unicode MS"/>
        </w:rPr>
        <w:t>股票</w:t>
      </w:r>
    </w:p>
    <w:p w:rsidR="00BE2230" w:rsidRDefault="006B6BE2">
      <w:pPr>
        <w:widowControl w:val="0"/>
      </w:pPr>
      <w:r>
        <w:rPr>
          <w:rFonts w:ascii="Arial Unicode MS" w:eastAsia="Arial Unicode MS" w:hAnsi="Arial Unicode MS" w:cs="Arial Unicode MS"/>
        </w:rPr>
        <w:t>F除 =&gt; 即將除權</w:t>
      </w:r>
      <w:proofErr w:type="gramStart"/>
      <w:r>
        <w:rPr>
          <w:rFonts w:ascii="Arial Unicode MS" w:eastAsia="Arial Unicode MS" w:hAnsi="Arial Unicode MS" w:cs="Arial Unicode MS"/>
        </w:rPr>
        <w:t>息</w:t>
      </w:r>
      <w:proofErr w:type="gramEnd"/>
      <w:r>
        <w:rPr>
          <w:rFonts w:ascii="Arial Unicode MS" w:eastAsia="Arial Unicode MS" w:hAnsi="Arial Unicode MS" w:cs="Arial Unicode MS"/>
        </w:rPr>
        <w:t>個股</w:t>
      </w:r>
    </w:p>
    <w:p w:rsidR="00BE2230" w:rsidRDefault="006B6BE2">
      <w:pPr>
        <w:widowControl w:val="0"/>
      </w:pPr>
      <w:r>
        <w:rPr>
          <w:rFonts w:ascii="Arial Unicode MS" w:eastAsia="Arial Unicode MS" w:hAnsi="Arial Unicode MS" w:cs="Arial Unicode MS"/>
        </w:rPr>
        <w:lastRenderedPageBreak/>
        <w:t>F減 =&gt; 減資預告表</w:t>
      </w:r>
    </w:p>
    <w:p w:rsidR="00BE2230" w:rsidRDefault="006B6BE2">
      <w:pPr>
        <w:widowControl w:val="0"/>
      </w:pPr>
      <w:r>
        <w:rPr>
          <w:rFonts w:ascii="Arial Unicode MS" w:eastAsia="Arial Unicode MS" w:hAnsi="Arial Unicode MS" w:cs="Arial Unicode MS"/>
        </w:rPr>
        <w:t>F股 =&gt; 股東會一覽表</w:t>
      </w:r>
    </w:p>
    <w:p w:rsidR="00BE2230" w:rsidRDefault="006B6BE2">
      <w:pPr>
        <w:widowControl w:val="0"/>
      </w:pPr>
      <w:r>
        <w:rPr>
          <w:rFonts w:ascii="Arial Unicode MS" w:eastAsia="Arial Unicode MS" w:hAnsi="Arial Unicode MS" w:cs="Arial Unicode MS"/>
        </w:rPr>
        <w:t>F法 =&gt; 近日將開法說會</w:t>
      </w:r>
    </w:p>
    <w:p w:rsidR="00BE2230" w:rsidRDefault="006B6BE2">
      <w:pPr>
        <w:widowControl w:val="0"/>
      </w:pPr>
      <w:r>
        <w:rPr>
          <w:rFonts w:ascii="Arial Unicode MS" w:eastAsia="Arial Unicode MS" w:hAnsi="Arial Unicode MS" w:cs="Arial Unicode MS"/>
        </w:rPr>
        <w:t>F庫 =&gt; 近期實施庫藏股</w:t>
      </w:r>
    </w:p>
    <w:p w:rsidR="00BE2230" w:rsidRDefault="006B6BE2">
      <w:pPr>
        <w:widowControl w:val="0"/>
      </w:pPr>
      <w:r>
        <w:rPr>
          <w:rFonts w:ascii="Arial Unicode MS" w:eastAsia="Arial Unicode MS" w:hAnsi="Arial Unicode MS" w:cs="Arial Unicode MS"/>
        </w:rPr>
        <w:t>F休 =&gt; 開休市一覽表</w:t>
      </w:r>
    </w:p>
    <w:p w:rsidR="00BE2230" w:rsidRDefault="00BE2230"/>
    <w:p w:rsidR="00BE2230" w:rsidRDefault="00BE2230"/>
    <w:p w:rsidR="00BE2230" w:rsidRDefault="00BE2230"/>
    <w:p w:rsidR="00BE2230" w:rsidRDefault="00BE2230"/>
    <w:p w:rsidR="00BE2230" w:rsidRDefault="00BE2230"/>
    <w:p w:rsidR="00BE2230" w:rsidRDefault="00BE2230"/>
    <w:p w:rsidR="00BE2230" w:rsidRDefault="00BE2230"/>
    <w:tbl>
      <w:tblPr>
        <w:tblStyle w:val="10"/>
        <w:tblW w:w="1395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79"/>
        <w:gridCol w:w="6979"/>
      </w:tblGrid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proofErr w:type="gramStart"/>
            <w:r>
              <w:rPr>
                <w:rFonts w:ascii="Arial Unicode MS" w:eastAsia="Arial Unicode MS" w:hAnsi="Arial Unicode MS" w:cs="Arial Unicode MS"/>
              </w:rPr>
              <w:t>股狗網</w:t>
            </w:r>
            <w:proofErr w:type="gramEnd"/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proofErr w:type="spellStart"/>
            <w:r>
              <w:t>Fugle</w:t>
            </w:r>
            <w:proofErr w:type="spellEnd"/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F2330（F2330*</w:t>
            </w:r>
            <w:proofErr w:type="gramStart"/>
            <w:r>
              <w:rPr>
                <w:rFonts w:ascii="Arial Unicode MS" w:eastAsia="Arial Unicode MS" w:hAnsi="Arial Unicode MS" w:cs="Arial Unicode MS"/>
              </w:rPr>
              <w:t>週</w:t>
            </w:r>
            <w:proofErr w:type="gramEnd"/>
            <w:r>
              <w:rPr>
                <w:rFonts w:ascii="Arial Unicode MS" w:eastAsia="Arial Unicode MS" w:hAnsi="Arial Unicode MS" w:cs="Arial Unicode MS"/>
              </w:rPr>
              <w:t>線、F2330*</w:t>
            </w:r>
            <w:proofErr w:type="gramStart"/>
            <w:r>
              <w:rPr>
                <w:rFonts w:ascii="Arial Unicode MS" w:eastAsia="Arial Unicode MS" w:hAnsi="Arial Unicode MS" w:cs="Arial Unicode MS"/>
              </w:rPr>
              <w:t>週</w:t>
            </w:r>
            <w:proofErr w:type="gramEnd"/>
            <w:r>
              <w:rPr>
                <w:rFonts w:ascii="Arial Unicode MS" w:eastAsia="Arial Unicode MS" w:hAnsi="Arial Unicode MS" w:cs="Arial Unicode MS"/>
              </w:rPr>
              <w:t>月）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>
                  <wp:extent cx="2724150" cy="2730500"/>
                  <wp:effectExtent l="0" t="0" r="0" b="0"/>
                  <wp:docPr id="33" name="image89.jpg" descr="日線圖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9.jpg" descr="日線圖.jp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73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>
                  <wp:extent cx="2724150" cy="2006600"/>
                  <wp:effectExtent l="0" t="0" r="0" b="0"/>
                  <wp:docPr id="6" name="image21.jpg" descr="K線圖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jpg" descr="K線圖.jp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006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lastRenderedPageBreak/>
              <w:t>F2330*基本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>
                  <wp:extent cx="2576513" cy="2504693"/>
                  <wp:effectExtent l="0" t="0" r="0" b="0"/>
                  <wp:docPr id="12" name="image47.jpg" descr="150495548182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jpg" descr="1504955481821.jpg"/>
                          <pic:cNvPicPr preferRelativeResize="0"/>
                        </pic:nvPicPr>
                        <pic:blipFill>
                          <a:blip r:embed="rId9"/>
                          <a:srcRect b="4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6513" cy="250469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>
                  <wp:extent cx="2724150" cy="1282700"/>
                  <wp:effectExtent l="0" t="0" r="0" b="0"/>
                  <wp:docPr id="19" name="image72.jpg" descr="基本概況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2.jpg" descr="基本概況.jp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282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BE2230" w:rsidRDefault="00BE2230">
            <w:pPr>
              <w:widowControl w:val="0"/>
              <w:spacing w:line="240" w:lineRule="auto"/>
            </w:pP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lastRenderedPageBreak/>
              <w:t>F2330*法人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528888" cy="1971825"/>
                  <wp:effectExtent l="0" t="0" r="0" b="0"/>
                  <wp:docPr id="15" name="image60.jpg" descr="150495563718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0.jpg" descr="1504955637182.jpg"/>
                          <pic:cNvPicPr preferRelativeResize="0"/>
                        </pic:nvPicPr>
                        <pic:blipFill>
                          <a:blip r:embed="rId11"/>
                          <a:srcRect b="22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888" cy="19718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724150" cy="1054100"/>
                  <wp:effectExtent l="0" t="0" r="0" b="0"/>
                  <wp:docPr id="24" name="image80.jpg" descr="法人買賣超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0.jpg" descr="法人買賣超.jp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054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230">
        <w:trPr>
          <w:trHeight w:val="420"/>
        </w:trPr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lastRenderedPageBreak/>
              <w:t>F2330*資</w:t>
            </w:r>
            <w:proofErr w:type="gramStart"/>
            <w:r>
              <w:rPr>
                <w:rFonts w:ascii="Arial Unicode MS" w:eastAsia="Arial Unicode MS" w:hAnsi="Arial Unicode MS" w:cs="Arial Unicode MS"/>
              </w:rPr>
              <w:t>券</w:t>
            </w:r>
            <w:proofErr w:type="gramEnd"/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281185" cy="1776413"/>
                  <wp:effectExtent l="0" t="0" r="0" b="0"/>
                  <wp:docPr id="43" name="image99.jpg" descr="資券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9.jpg" descr="資券.jpg"/>
                          <pic:cNvPicPr preferRelativeResize="0"/>
                        </pic:nvPicPr>
                        <pic:blipFill>
                          <a:blip r:embed="rId13"/>
                          <a:srcRect b="22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185" cy="17764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  <w:noProof/>
              </w:rPr>
              <w:drawing>
                <wp:inline distT="114300" distB="114300" distL="114300" distR="114300">
                  <wp:extent cx="2724150" cy="914400"/>
                  <wp:effectExtent l="0" t="0" r="0" b="0"/>
                  <wp:docPr id="28" name="image84.jpg" descr="融資融券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4.jpg" descr="融資融券.jp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914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230">
        <w:trPr>
          <w:trHeight w:val="420"/>
        </w:trPr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F2330*借</w:t>
            </w:r>
            <w:proofErr w:type="gramStart"/>
            <w:r>
              <w:rPr>
                <w:rFonts w:ascii="Arial Unicode MS" w:eastAsia="Arial Unicode MS" w:hAnsi="Arial Unicode MS" w:cs="Arial Unicode MS"/>
              </w:rPr>
              <w:t>券</w:t>
            </w:r>
            <w:proofErr w:type="gramEnd"/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724150" cy="2730500"/>
                  <wp:effectExtent l="0" t="0" r="0" b="0"/>
                  <wp:docPr id="35" name="image91.jpg" descr="借券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1.jpg" descr="借券.jp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73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BE2230">
            <w:pPr>
              <w:widowControl w:val="0"/>
              <w:spacing w:line="240" w:lineRule="auto"/>
            </w:pP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lastRenderedPageBreak/>
              <w:t>F2330*持股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724150" cy="2714625"/>
                  <wp:effectExtent l="0" t="0" r="0" b="0"/>
                  <wp:docPr id="54" name="image110.jpg" descr="持股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0.jpg" descr="持股.jp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7146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BE2230" w:rsidRDefault="00BE2230">
            <w:pPr>
              <w:widowControl w:val="0"/>
              <w:spacing w:line="240" w:lineRule="auto"/>
            </w:pP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724150" cy="1625600"/>
                  <wp:effectExtent l="0" t="0" r="0" b="0"/>
                  <wp:docPr id="53" name="image109.jpg" descr="主力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9.jpg" descr="主力.jp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62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BE2230" w:rsidRDefault="00BE2230">
            <w:pPr>
              <w:widowControl w:val="0"/>
              <w:spacing w:line="240" w:lineRule="auto"/>
            </w:pP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724150" cy="1244600"/>
                  <wp:effectExtent l="0" t="0" r="0" b="0"/>
                  <wp:docPr id="29" name="image85.jpg" descr="主力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5.jpg" descr="主力1.jp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244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724150" cy="1219200"/>
                  <wp:effectExtent l="0" t="0" r="0" b="0"/>
                  <wp:docPr id="44" name="image100.jpg" descr="主力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0.jpg" descr="主力2.jp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219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lastRenderedPageBreak/>
              <w:t>F2330*轉讓</w:t>
            </w:r>
          </w:p>
          <w:p w:rsidR="00BE2230" w:rsidRDefault="006B6BE2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  <w:noProof/>
              </w:rPr>
              <w:drawing>
                <wp:inline distT="114300" distB="114300" distL="114300" distR="114300">
                  <wp:extent cx="2724150" cy="2628900"/>
                  <wp:effectExtent l="0" t="0" r="0" b="0"/>
                  <wp:docPr id="42" name="image98.jpg" descr="轉讓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8.jpg" descr="轉讓.jpg"/>
                          <pic:cNvPicPr preferRelativeResize="0"/>
                        </pic:nvPicPr>
                        <pic:blipFill>
                          <a:blip r:embed="rId20"/>
                          <a:srcRect b="4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62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724150" cy="1778000"/>
                  <wp:effectExtent l="0" t="0" r="0" b="0"/>
                  <wp:docPr id="14" name="image56.jpg" descr="轉讓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6.jpg" descr="轉讓.jp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778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F2330*質押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>
                  <wp:extent cx="2605088" cy="2595979"/>
                  <wp:effectExtent l="0" t="0" r="0" b="0"/>
                  <wp:docPr id="40" name="image96.jpg" descr="質押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6.jpg" descr="質押.jp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088" cy="259597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BE2230">
            <w:pPr>
              <w:widowControl w:val="0"/>
              <w:spacing w:line="240" w:lineRule="auto"/>
            </w:pP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lastRenderedPageBreak/>
              <w:t>F2330*董監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366963" cy="2366963"/>
                  <wp:effectExtent l="0" t="0" r="0" b="0"/>
                  <wp:docPr id="56" name="image112.jpg" descr="董監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2.jpg" descr="董監.jp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963" cy="23669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724150" cy="1968500"/>
                  <wp:effectExtent l="0" t="0" r="0" b="0"/>
                  <wp:docPr id="7" name="image30.jpg" descr="董監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jpg" descr="董監.jp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968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lastRenderedPageBreak/>
              <w:t>F2330*EPS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595563" cy="2513884"/>
                  <wp:effectExtent l="0" t="0" r="0" b="0"/>
                  <wp:docPr id="1" name="image7.jpg" descr="EPS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 descr="EPS.jpg"/>
                          <pic:cNvPicPr preferRelativeResize="0"/>
                        </pic:nvPicPr>
                        <pic:blipFill>
                          <a:blip r:embed="rId25"/>
                          <a:srcRect b="3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563" cy="251388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724150" cy="914400"/>
                  <wp:effectExtent l="0" t="0" r="0" b="0"/>
                  <wp:docPr id="2" name="image8.jpg" descr="Eps圖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 descr="Eps圖.jp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914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F2330*營收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724150" cy="2286000"/>
                  <wp:effectExtent l="0" t="0" r="0" b="0"/>
                  <wp:docPr id="8" name="image32.jpg" descr="營收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jpg" descr="營收.jp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286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724150" cy="2362200"/>
                  <wp:effectExtent l="0" t="0" r="0" b="0"/>
                  <wp:docPr id="25" name="image81.jpg" descr="營收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1.jpg" descr="營收.jp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36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lastRenderedPageBreak/>
              <w:t>F2330*淨值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724150" cy="2730500"/>
                  <wp:effectExtent l="0" t="0" r="0" b="0"/>
                  <wp:docPr id="18" name="image70.jpg" descr="淨值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0.jpg" descr="淨值.jp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73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724150" cy="1765300"/>
                  <wp:effectExtent l="0" t="0" r="0" b="0"/>
                  <wp:docPr id="51" name="image107.jpg" descr="本淨比河流圖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7.jpg" descr="本淨比河流圖.jp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76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F2330*本益比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>
                  <wp:extent cx="2724150" cy="2628900"/>
                  <wp:effectExtent l="0" t="0" r="0" b="0"/>
                  <wp:docPr id="22" name="image78.jpg" descr="本益比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8.jpg" descr="本益比.jpg"/>
                          <pic:cNvPicPr preferRelativeResize="0"/>
                        </pic:nvPicPr>
                        <pic:blipFill>
                          <a:blip r:embed="rId31"/>
                          <a:srcRect b="4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62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>
                  <wp:extent cx="2724150" cy="2400300"/>
                  <wp:effectExtent l="0" t="0" r="0" b="0"/>
                  <wp:docPr id="13" name="image50.jpg" descr="本淨比河流圖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jpg" descr="本淨比河流圖.jp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40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lastRenderedPageBreak/>
              <w:t>F2330*</w:t>
            </w:r>
            <w:proofErr w:type="gramStart"/>
            <w:r>
              <w:rPr>
                <w:rFonts w:ascii="Arial Unicode MS" w:eastAsia="Arial Unicode MS" w:hAnsi="Arial Unicode MS" w:cs="Arial Unicode MS"/>
              </w:rPr>
              <w:t>殖</w:t>
            </w:r>
            <w:proofErr w:type="gramEnd"/>
            <w:r>
              <w:rPr>
                <w:rFonts w:ascii="Arial Unicode MS" w:eastAsia="Arial Unicode MS" w:hAnsi="Arial Unicode MS" w:cs="Arial Unicode MS"/>
              </w:rPr>
              <w:t>利率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b/>
                <w:noProof/>
              </w:rPr>
              <w:drawing>
                <wp:inline distT="114300" distB="114300" distL="114300" distR="114300">
                  <wp:extent cx="2605088" cy="2514001"/>
                  <wp:effectExtent l="0" t="0" r="0" b="0"/>
                  <wp:docPr id="58" name="image114.jpg" descr="股價淨值比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4.jpg" descr="股價淨值比.jpg"/>
                          <pic:cNvPicPr preferRelativeResize="0"/>
                        </pic:nvPicPr>
                        <pic:blipFill>
                          <a:blip r:embed="rId33"/>
                          <a:srcRect b="3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088" cy="25140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在基本概況找到目前</w:t>
            </w:r>
            <w:proofErr w:type="gramStart"/>
            <w:r>
              <w:rPr>
                <w:rFonts w:ascii="Arial Unicode MS" w:eastAsia="Arial Unicode MS" w:hAnsi="Arial Unicode MS" w:cs="Arial Unicode MS"/>
              </w:rPr>
              <w:t>殖</w:t>
            </w:r>
            <w:proofErr w:type="gramEnd"/>
            <w:r>
              <w:rPr>
                <w:rFonts w:ascii="Arial Unicode MS" w:eastAsia="Arial Unicode MS" w:hAnsi="Arial Unicode MS" w:cs="Arial Unicode MS"/>
              </w:rPr>
              <w:t>利率，但沒有找到相關圖表</w:t>
            </w: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</w:rPr>
              <w:lastRenderedPageBreak/>
              <w:t>F2330*股價淨值比</w:t>
            </w:r>
          </w:p>
          <w:p w:rsidR="00BE2230" w:rsidRDefault="006B6BE2">
            <w:pPr>
              <w:widowControl w:val="0"/>
              <w:spacing w:line="240" w:lineRule="auto"/>
              <w:rPr>
                <w:b/>
              </w:rPr>
            </w:pPr>
            <w:r>
              <w:rPr>
                <w:noProof/>
              </w:rPr>
              <w:drawing>
                <wp:inline distT="114300" distB="114300" distL="114300" distR="114300">
                  <wp:extent cx="2614613" cy="2468340"/>
                  <wp:effectExtent l="0" t="0" r="0" b="0"/>
                  <wp:docPr id="57" name="image113.jpg" descr="殖利率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3.jpg" descr="殖利率.jpg"/>
                          <pic:cNvPicPr preferRelativeResize="0"/>
                        </pic:nvPicPr>
                        <pic:blipFill>
                          <a:blip r:embed="rId34"/>
                          <a:srcRect b="4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613" cy="2468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BE2230">
            <w:pPr>
              <w:widowControl w:val="0"/>
              <w:spacing w:line="240" w:lineRule="auto"/>
            </w:pP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F2330*還原日線（還有</w:t>
            </w:r>
            <w:proofErr w:type="gramStart"/>
            <w:r>
              <w:rPr>
                <w:rFonts w:ascii="Arial Unicode MS" w:eastAsia="Arial Unicode MS" w:hAnsi="Arial Unicode MS" w:cs="Arial Unicode MS"/>
              </w:rPr>
              <w:t>週線月</w:t>
            </w:r>
            <w:proofErr w:type="gramEnd"/>
            <w:r>
              <w:rPr>
                <w:rFonts w:ascii="Arial Unicode MS" w:eastAsia="Arial Unicode MS" w:hAnsi="Arial Unicode MS" w:cs="Arial Unicode MS"/>
              </w:rPr>
              <w:t>線）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>
                  <wp:extent cx="2681288" cy="2681288"/>
                  <wp:effectExtent l="0" t="0" r="0" b="0"/>
                  <wp:docPr id="5" name="image18.jpg" descr="還原月線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jpg" descr="還原月線.jp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1288" cy="26812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BE2230">
            <w:pPr>
              <w:widowControl w:val="0"/>
              <w:spacing w:line="240" w:lineRule="auto"/>
            </w:pP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lastRenderedPageBreak/>
              <w:t>F2330*集保戶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536925" cy="2376488"/>
                  <wp:effectExtent l="0" t="0" r="0" b="0"/>
                  <wp:docPr id="16" name="image64.jpg" descr="集保戶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4.jpg" descr="集保戶.jp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925" cy="23764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724150" cy="914400"/>
                  <wp:effectExtent l="0" t="0" r="0" b="0"/>
                  <wp:docPr id="32" name="image88.jpg" descr="集保分佈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8.jpg" descr="集保分佈.jp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914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lastRenderedPageBreak/>
              <w:t>F2330*外資圖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718742" cy="2595563"/>
                  <wp:effectExtent l="0" t="0" r="0" b="0"/>
                  <wp:docPr id="4" name="image11.jpg" descr="外資圖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jpg" descr="外資圖.jpg"/>
                          <pic:cNvPicPr preferRelativeResize="0"/>
                        </pic:nvPicPr>
                        <pic:blipFill>
                          <a:blip r:embed="rId38"/>
                          <a:srcRect b="5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8742" cy="25955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BE2230">
            <w:pPr>
              <w:widowControl w:val="0"/>
              <w:spacing w:line="240" w:lineRule="auto"/>
            </w:pP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F2330*投信圖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>
                  <wp:extent cx="2724150" cy="2571750"/>
                  <wp:effectExtent l="0" t="0" r="0" b="0"/>
                  <wp:docPr id="21" name="image77.jpg" descr="投信圖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7.jpg" descr="投信圖.jpg"/>
                          <pic:cNvPicPr preferRelativeResize="0"/>
                        </pic:nvPicPr>
                        <pic:blipFill>
                          <a:blip r:embed="rId39"/>
                          <a:srcRect b="6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5717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BE2230">
            <w:pPr>
              <w:widowControl w:val="0"/>
              <w:spacing w:line="240" w:lineRule="auto"/>
            </w:pP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lastRenderedPageBreak/>
              <w:t>F2330*自營商圖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690813" cy="2549686"/>
                  <wp:effectExtent l="0" t="0" r="0" b="0"/>
                  <wp:docPr id="45" name="image101.jpg" descr="自營商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1.jpg" descr="自營商.jpg"/>
                          <pic:cNvPicPr preferRelativeResize="0"/>
                        </pic:nvPicPr>
                        <pic:blipFill>
                          <a:blip r:embed="rId40"/>
                          <a:srcRect b="4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0813" cy="254968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BE2230">
            <w:pPr>
              <w:widowControl w:val="0"/>
              <w:spacing w:line="240" w:lineRule="auto"/>
            </w:pP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lastRenderedPageBreak/>
              <w:t>F2330*</w:t>
            </w:r>
            <w:proofErr w:type="gramStart"/>
            <w:r>
              <w:rPr>
                <w:rFonts w:ascii="Arial Unicode MS" w:eastAsia="Arial Unicode MS" w:hAnsi="Arial Unicode MS" w:cs="Arial Unicode MS"/>
              </w:rPr>
              <w:t>自營避險</w:t>
            </w:r>
            <w:proofErr w:type="gramEnd"/>
            <w:r>
              <w:rPr>
                <w:rFonts w:ascii="Arial Unicode MS" w:eastAsia="Arial Unicode MS" w:hAnsi="Arial Unicode MS" w:cs="Arial Unicode MS"/>
              </w:rPr>
              <w:t xml:space="preserve">圖 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724150" cy="2562225"/>
                  <wp:effectExtent l="0" t="0" r="0" b="0"/>
                  <wp:docPr id="48" name="image104.jpg" descr="自營商避險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4.jpg" descr="自營商避險.jpg"/>
                          <pic:cNvPicPr preferRelativeResize="0"/>
                        </pic:nvPicPr>
                        <pic:blipFill>
                          <a:blip r:embed="rId41"/>
                          <a:srcRect b="3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562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BE2230">
            <w:pPr>
              <w:widowControl w:val="0"/>
              <w:spacing w:line="240" w:lineRule="auto"/>
            </w:pP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F2330*自營自行圖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>
                  <wp:extent cx="2624138" cy="2495683"/>
                  <wp:effectExtent l="0" t="0" r="0" b="0"/>
                  <wp:docPr id="36" name="image92.jpg" descr="自營自行圖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2.jpg" descr="自營自行圖.jpg"/>
                          <pic:cNvPicPr preferRelativeResize="0"/>
                        </pic:nvPicPr>
                        <pic:blipFill>
                          <a:blip r:embed="rId42"/>
                          <a:srcRect b="4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4138" cy="249568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BE2230">
            <w:pPr>
              <w:widowControl w:val="0"/>
              <w:spacing w:line="240" w:lineRule="auto"/>
            </w:pP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lastRenderedPageBreak/>
              <w:t>F2330*融資圖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681288" cy="2606286"/>
                  <wp:effectExtent l="0" t="0" r="0" b="0"/>
                  <wp:docPr id="38" name="image94.jpg" descr="融資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4.jpg" descr="融資.jpg"/>
                          <pic:cNvPicPr preferRelativeResize="0"/>
                        </pic:nvPicPr>
                        <pic:blipFill>
                          <a:blip r:embed="rId43"/>
                          <a:srcRect b="3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1288" cy="260628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可以按網頁的圖例顯示單一項目</w:t>
            </w:r>
          </w:p>
          <w:p w:rsidR="00BE2230" w:rsidRDefault="006B6BE2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  <w:noProof/>
              </w:rPr>
              <w:drawing>
                <wp:inline distT="114300" distB="114300" distL="114300" distR="114300">
                  <wp:extent cx="2724150" cy="914400"/>
                  <wp:effectExtent l="0" t="0" r="0" b="0"/>
                  <wp:docPr id="34" name="image90.jpg" descr="融資融券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0.jpg" descr="融資融券.jp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914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BE2230" w:rsidRDefault="006B6BE2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  <w:noProof/>
              </w:rPr>
              <w:drawing>
                <wp:inline distT="114300" distB="114300" distL="114300" distR="114300">
                  <wp:extent cx="1328738" cy="1457325"/>
                  <wp:effectExtent l="0" t="0" r="0" b="0"/>
                  <wp:docPr id="11" name="image45.jpg" descr="融資融券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5.jpg" descr="融資融券.jpg"/>
                          <pic:cNvPicPr preferRelativeResize="0"/>
                        </pic:nvPicPr>
                        <pic:blipFill>
                          <a:blip r:embed="rId14"/>
                          <a:srcRect l="78321" b="29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738" cy="14573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lastRenderedPageBreak/>
              <w:t>F2330*融券圖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595563" cy="2586823"/>
                  <wp:effectExtent l="0" t="0" r="0" b="0"/>
                  <wp:docPr id="3" name="image9.jpg" descr="融券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jpg" descr="融券.jp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563" cy="258682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同上</w:t>
            </w: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F2330*借</w:t>
            </w:r>
            <w:proofErr w:type="gramStart"/>
            <w:r>
              <w:rPr>
                <w:rFonts w:ascii="Arial Unicode MS" w:eastAsia="Arial Unicode MS" w:hAnsi="Arial Unicode MS" w:cs="Arial Unicode MS"/>
              </w:rPr>
              <w:t>券</w:t>
            </w:r>
            <w:proofErr w:type="gramEnd"/>
            <w:r>
              <w:rPr>
                <w:rFonts w:ascii="Arial Unicode MS" w:eastAsia="Arial Unicode MS" w:hAnsi="Arial Unicode MS" w:cs="Arial Unicode MS"/>
              </w:rPr>
              <w:t>賣出圖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724150" cy="2305050"/>
                  <wp:effectExtent l="0" t="0" r="0" b="0"/>
                  <wp:docPr id="23" name="image79.jpg" descr="借券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9.jpg" descr="借券.jpg"/>
                          <pic:cNvPicPr preferRelativeResize="0"/>
                        </pic:nvPicPr>
                        <pic:blipFill>
                          <a:blip r:embed="rId45"/>
                          <a:srcRect b="-9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3050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BE2230">
            <w:pPr>
              <w:widowControl w:val="0"/>
              <w:spacing w:line="240" w:lineRule="auto"/>
            </w:pPr>
          </w:p>
        </w:tc>
      </w:tr>
      <w:tr w:rsidR="00BE2230">
        <w:trPr>
          <w:trHeight w:val="420"/>
        </w:trPr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lastRenderedPageBreak/>
              <w:t>F2330*季報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724150" cy="2489200"/>
                  <wp:effectExtent l="0" t="0" r="0" b="0"/>
                  <wp:docPr id="49" name="image105.jpg" descr="季報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5.jpg" descr="季報.jp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489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724150" cy="3009900"/>
                  <wp:effectExtent l="0" t="0" r="0" b="0"/>
                  <wp:docPr id="55" name="image111.jpg" descr="損益表-有累計與單季表年度可選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1.jpg" descr="損益表-有累計與單季表年度可選.jp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3009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724150" cy="927100"/>
                  <wp:effectExtent l="0" t="0" r="0" b="0"/>
                  <wp:docPr id="41" name="image97.jpg" descr="償債能力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7.jpg" descr="償債能力.jp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927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114300" distB="114300" distL="114300" distR="114300">
                  <wp:extent cx="2724150" cy="914400"/>
                  <wp:effectExtent l="0" t="0" r="0" b="0"/>
                  <wp:docPr id="31" name="image87.jpg" descr="經營能力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7.jpg" descr="經營能力.jp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914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>
                  <wp:extent cx="2724150" cy="2006600"/>
                  <wp:effectExtent l="0" t="0" r="0" b="0"/>
                  <wp:docPr id="50" name="image106.jpg" descr="現金流量表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6.jpg" descr="現金流量表.jp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006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230">
        <w:trPr>
          <w:trHeight w:val="420"/>
        </w:trPr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F2330*年報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724150" cy="2425700"/>
                  <wp:effectExtent l="0" t="0" r="0" b="0"/>
                  <wp:docPr id="39" name="image95.jpg" descr="年報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5.jpg" descr="年報.jp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42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BE2230" w:rsidRDefault="00BE2230">
            <w:pPr>
              <w:widowControl w:val="0"/>
              <w:spacing w:line="240" w:lineRule="auto"/>
            </w:pPr>
          </w:p>
        </w:tc>
        <w:tc>
          <w:tcPr>
            <w:tcW w:w="697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BE2230">
            <w:pPr>
              <w:widowControl w:val="0"/>
              <w:spacing w:line="240" w:lineRule="auto"/>
            </w:pP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lastRenderedPageBreak/>
              <w:t>F大盤 =&gt; 當天大盤資訊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724150" cy="2527300"/>
                  <wp:effectExtent l="0" t="0" r="0" b="0"/>
                  <wp:docPr id="26" name="image82.jpg" descr="大盤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2.jpg" descr="大盤.jpg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527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BE2230">
            <w:pPr>
              <w:widowControl w:val="0"/>
              <w:spacing w:line="240" w:lineRule="auto"/>
            </w:pP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F選股 =&gt; 查看選股條件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>
                  <wp:extent cx="2724150" cy="2619375"/>
                  <wp:effectExtent l="0" t="0" r="0" b="0"/>
                  <wp:docPr id="27" name="image83.jpg" descr="選股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3.jpg" descr="選股.jpg"/>
                          <pic:cNvPicPr preferRelativeResize="0"/>
                        </pic:nvPicPr>
                        <pic:blipFill>
                          <a:blip r:embed="rId53"/>
                          <a:srcRect b="45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619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BE2230">
            <w:pPr>
              <w:widowControl w:val="0"/>
              <w:spacing w:line="240" w:lineRule="auto"/>
            </w:pP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lastRenderedPageBreak/>
              <w:t>f選股1（走勢=&gt;</w:t>
            </w:r>
            <w:proofErr w:type="gramStart"/>
            <w:r>
              <w:rPr>
                <w:rFonts w:ascii="Arial Unicode MS" w:eastAsia="Arial Unicode MS" w:hAnsi="Arial Unicode MS" w:cs="Arial Unicode MS"/>
              </w:rPr>
              <w:t>Ｐ</w:t>
            </w:r>
            <w:proofErr w:type="gramEnd"/>
            <w:r>
              <w:rPr>
                <w:rFonts w:ascii="Arial Unicode MS" w:eastAsia="Arial Unicode MS" w:hAnsi="Arial Unicode MS" w:cs="Arial Unicode MS"/>
              </w:rPr>
              <w:t>）（技術=&gt;F）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>
                  <wp:extent cx="2605088" cy="2614196"/>
                  <wp:effectExtent l="0" t="0" r="0" b="0"/>
                  <wp:docPr id="10" name="image40.jpg" descr="f選股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jpg" descr="f選股1.jpg"/>
                          <pic:cNvPicPr preferRelativeResize="0"/>
                        </pic:nvPicPr>
                        <pic:blipFill>
                          <a:blip r:embed="rId54"/>
                          <a:srcRect t="10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088" cy="261419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BE2230">
            <w:pPr>
              <w:widowControl w:val="0"/>
              <w:spacing w:line="240" w:lineRule="auto"/>
            </w:pP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lastRenderedPageBreak/>
              <w:t>F抽 =&gt; 近日可申購的股票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>
                  <wp:extent cx="2595563" cy="2595563"/>
                  <wp:effectExtent l="0" t="0" r="0" b="0"/>
                  <wp:docPr id="37" name="image93.jpg" descr="F抽 近日可申購股票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3.jpg" descr="F抽 近日可申購股票.jpg"/>
                          <pic:cNvPicPr preferRelativeResize="0"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563" cy="25955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BE2230">
            <w:pPr>
              <w:widowControl w:val="0"/>
              <w:spacing w:line="240" w:lineRule="auto"/>
            </w:pP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lastRenderedPageBreak/>
              <w:t>F停 =&gt; 即將停</w:t>
            </w:r>
            <w:proofErr w:type="gramStart"/>
            <w:r>
              <w:rPr>
                <w:rFonts w:ascii="Arial Unicode MS" w:eastAsia="Arial Unicode MS" w:hAnsi="Arial Unicode MS" w:cs="Arial Unicode MS"/>
              </w:rPr>
              <w:t>券</w:t>
            </w:r>
            <w:proofErr w:type="gramEnd"/>
            <w:r>
              <w:rPr>
                <w:rFonts w:ascii="Arial Unicode MS" w:eastAsia="Arial Unicode MS" w:hAnsi="Arial Unicode MS" w:cs="Arial Unicode MS"/>
              </w:rPr>
              <w:t>股票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410440" cy="2490788"/>
                  <wp:effectExtent l="0" t="0" r="0" b="0"/>
                  <wp:docPr id="47" name="image103.jpg" descr="F停 即將停券股票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3.jpg" descr="F停 即將停券股票.jpg"/>
                          <pic:cNvPicPr preferRelativeResize="0"/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0440" cy="24907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BE2230">
            <w:pPr>
              <w:widowControl w:val="0"/>
              <w:spacing w:line="240" w:lineRule="auto"/>
            </w:pP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lastRenderedPageBreak/>
              <w:t>F除 =&gt; 即將除權</w:t>
            </w:r>
            <w:proofErr w:type="gramStart"/>
            <w:r>
              <w:rPr>
                <w:rFonts w:ascii="Arial Unicode MS" w:eastAsia="Arial Unicode MS" w:hAnsi="Arial Unicode MS" w:cs="Arial Unicode MS"/>
              </w:rPr>
              <w:t>息</w:t>
            </w:r>
            <w:proofErr w:type="gramEnd"/>
            <w:r>
              <w:rPr>
                <w:rFonts w:ascii="Arial Unicode MS" w:eastAsia="Arial Unicode MS" w:hAnsi="Arial Unicode MS" w:cs="Arial Unicode MS"/>
              </w:rPr>
              <w:t>個股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724150" cy="2476500"/>
                  <wp:effectExtent l="0" t="0" r="0" b="0"/>
                  <wp:docPr id="17" name="image67.jpg" descr="F除 即將除權息個股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7.jpg" descr="F除 即將除權息個股.jpg"/>
                          <pic:cNvPicPr preferRelativeResize="0"/>
                        </pic:nvPicPr>
                        <pic:blipFill>
                          <a:blip r:embed="rId57"/>
                          <a:srcRect b="12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476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BE2230">
            <w:pPr>
              <w:widowControl w:val="0"/>
              <w:spacing w:line="240" w:lineRule="auto"/>
            </w:pP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F減 =&gt; 減資預告表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>
                  <wp:extent cx="2724150" cy="2543175"/>
                  <wp:effectExtent l="0" t="0" r="0" b="0"/>
                  <wp:docPr id="9" name="image36.jpg" descr="F減 減資預告表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jpg" descr="F減 減資預告表.jpg"/>
                          <pic:cNvPicPr preferRelativeResize="0"/>
                        </pic:nvPicPr>
                        <pic:blipFill>
                          <a:blip r:embed="rId58"/>
                          <a:srcRect b="-42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5431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BE2230">
            <w:pPr>
              <w:widowControl w:val="0"/>
              <w:spacing w:line="240" w:lineRule="auto"/>
            </w:pP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lastRenderedPageBreak/>
              <w:t>F股 =&gt; 股東會一覽表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724150" cy="2447925"/>
                  <wp:effectExtent l="0" t="0" r="0" b="0"/>
                  <wp:docPr id="52" name="image108.jpg" descr="F股 股東會一覽表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8.jpg" descr="F股 股東會一覽表.jpg"/>
                          <pic:cNvPicPr preferRelativeResize="0"/>
                        </pic:nvPicPr>
                        <pic:blipFill>
                          <a:blip r:embed="rId59"/>
                          <a:srcRect b="-70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4479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BE2230">
            <w:pPr>
              <w:widowControl w:val="0"/>
              <w:spacing w:line="240" w:lineRule="auto"/>
            </w:pP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lastRenderedPageBreak/>
              <w:t>F法 =&gt; 近日將開法說會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724150" cy="2857500"/>
                  <wp:effectExtent l="0" t="0" r="0" b="0"/>
                  <wp:docPr id="20" name="image75.jpg" descr="F法 近日開法說會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5.jpg" descr="F法 近日開法說會.jp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857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BE2230">
            <w:pPr>
              <w:widowControl w:val="0"/>
              <w:spacing w:line="240" w:lineRule="auto"/>
            </w:pP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F庫 =&gt; 近期實施庫藏股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>
                  <wp:extent cx="2576513" cy="2576513"/>
                  <wp:effectExtent l="0" t="0" r="0" b="0"/>
                  <wp:docPr id="30" name="image86.jpg" descr="F庫 近期實施庫藏股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6.jpg" descr="F庫 近期實施庫藏股.jpg"/>
                          <pic:cNvPicPr preferRelativeResize="0"/>
                        </pic:nvPicPr>
                        <pic:blipFill>
                          <a:blip r:embed="rId61"/>
                          <a:srcRect b="3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6513" cy="25765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BE2230">
            <w:pPr>
              <w:widowControl w:val="0"/>
              <w:spacing w:line="240" w:lineRule="auto"/>
            </w:pPr>
          </w:p>
        </w:tc>
      </w:tr>
      <w:tr w:rsidR="00BE2230"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6B6BE2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lastRenderedPageBreak/>
              <w:t>F休 =&gt; 開休市一覽表</w:t>
            </w:r>
          </w:p>
          <w:p w:rsidR="00BE2230" w:rsidRDefault="006B6BE2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>
                  <wp:extent cx="2386013" cy="2100428"/>
                  <wp:effectExtent l="0" t="0" r="0" b="0"/>
                  <wp:docPr id="46" name="image102.jpg" descr="F休 開休市一覽表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2.jpg" descr="F休 開休市一覽表.jp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6013" cy="210042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2230" w:rsidRDefault="00BE2230">
            <w:pPr>
              <w:widowControl w:val="0"/>
              <w:spacing w:line="240" w:lineRule="auto"/>
            </w:pPr>
          </w:p>
        </w:tc>
      </w:tr>
    </w:tbl>
    <w:p w:rsidR="00BE2230" w:rsidRDefault="00BE2230"/>
    <w:p w:rsidR="00BE2230" w:rsidRDefault="00BE2230"/>
    <w:sectPr w:rsidR="00BE2230">
      <w:pgSz w:w="16838" w:h="11906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F250E" w:rsidRDefault="00FF250E" w:rsidP="009C36D8">
      <w:pPr>
        <w:spacing w:line="240" w:lineRule="auto"/>
      </w:pPr>
      <w:r>
        <w:separator/>
      </w:r>
    </w:p>
  </w:endnote>
  <w:endnote w:type="continuationSeparator" w:id="0">
    <w:p w:rsidR="00FF250E" w:rsidRDefault="00FF250E" w:rsidP="009C36D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F250E" w:rsidRDefault="00FF250E" w:rsidP="009C36D8">
      <w:pPr>
        <w:spacing w:line="240" w:lineRule="auto"/>
      </w:pPr>
      <w:r>
        <w:separator/>
      </w:r>
    </w:p>
  </w:footnote>
  <w:footnote w:type="continuationSeparator" w:id="0">
    <w:p w:rsidR="00FF250E" w:rsidRDefault="00FF250E" w:rsidP="009C36D8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trackRevisions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BE2230"/>
    <w:rsid w:val="0002590E"/>
    <w:rsid w:val="0016199A"/>
    <w:rsid w:val="001C1C11"/>
    <w:rsid w:val="001C344B"/>
    <w:rsid w:val="001D432A"/>
    <w:rsid w:val="00252CEF"/>
    <w:rsid w:val="00290E91"/>
    <w:rsid w:val="002E1F9F"/>
    <w:rsid w:val="003248D1"/>
    <w:rsid w:val="00324C4F"/>
    <w:rsid w:val="00354C37"/>
    <w:rsid w:val="003A3709"/>
    <w:rsid w:val="003B76C2"/>
    <w:rsid w:val="004326EA"/>
    <w:rsid w:val="004646DD"/>
    <w:rsid w:val="004679FF"/>
    <w:rsid w:val="00467FD4"/>
    <w:rsid w:val="004F1389"/>
    <w:rsid w:val="004F370F"/>
    <w:rsid w:val="006304F5"/>
    <w:rsid w:val="0066564C"/>
    <w:rsid w:val="00673B03"/>
    <w:rsid w:val="006819D4"/>
    <w:rsid w:val="00695148"/>
    <w:rsid w:val="006951E8"/>
    <w:rsid w:val="006B6BE2"/>
    <w:rsid w:val="006F4521"/>
    <w:rsid w:val="0079277A"/>
    <w:rsid w:val="007E7230"/>
    <w:rsid w:val="00814517"/>
    <w:rsid w:val="00862113"/>
    <w:rsid w:val="00866282"/>
    <w:rsid w:val="008C0B4E"/>
    <w:rsid w:val="00911F9D"/>
    <w:rsid w:val="009C36D8"/>
    <w:rsid w:val="00A40DA7"/>
    <w:rsid w:val="00A70841"/>
    <w:rsid w:val="00A83B56"/>
    <w:rsid w:val="00AA142F"/>
    <w:rsid w:val="00B05234"/>
    <w:rsid w:val="00B46E6F"/>
    <w:rsid w:val="00B779D2"/>
    <w:rsid w:val="00B84178"/>
    <w:rsid w:val="00BD727A"/>
    <w:rsid w:val="00BE2230"/>
    <w:rsid w:val="00C57554"/>
    <w:rsid w:val="00C60B03"/>
    <w:rsid w:val="00C65028"/>
    <w:rsid w:val="00CB1C8D"/>
    <w:rsid w:val="00D17635"/>
    <w:rsid w:val="00D22124"/>
    <w:rsid w:val="00D32374"/>
    <w:rsid w:val="00D863B9"/>
    <w:rsid w:val="00E56F01"/>
    <w:rsid w:val="00E64F7E"/>
    <w:rsid w:val="00E94C8E"/>
    <w:rsid w:val="00EC30E3"/>
    <w:rsid w:val="00EF0BE8"/>
    <w:rsid w:val="00FC28EE"/>
    <w:rsid w:val="00FF25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EastAsia" w:hAnsi="Arial" w:cs="Arial"/>
        <w:color w:val="000000"/>
        <w:sz w:val="22"/>
        <w:szCs w:val="22"/>
        <w:lang w:val="en-US" w:eastAsia="zh-TW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20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0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5">
    <w:name w:val="Balloon Text"/>
    <w:basedOn w:val="a"/>
    <w:link w:val="a6"/>
    <w:uiPriority w:val="99"/>
    <w:semiHidden/>
    <w:unhideWhenUsed/>
    <w:rsid w:val="00EF0BE8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EF0BE8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9C36D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9C36D8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9C36D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9C36D8"/>
    <w:rPr>
      <w:sz w:val="20"/>
      <w:szCs w:val="20"/>
    </w:rPr>
  </w:style>
  <w:style w:type="character" w:styleId="ab">
    <w:name w:val="Hyperlink"/>
    <w:basedOn w:val="a0"/>
    <w:uiPriority w:val="99"/>
    <w:unhideWhenUsed/>
    <w:rsid w:val="003A3709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EastAsia" w:hAnsi="Arial" w:cs="Arial"/>
        <w:color w:val="000000"/>
        <w:sz w:val="22"/>
        <w:szCs w:val="22"/>
        <w:lang w:val="en-US" w:eastAsia="zh-TW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20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0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5">
    <w:name w:val="Balloon Text"/>
    <w:basedOn w:val="a"/>
    <w:link w:val="a6"/>
    <w:uiPriority w:val="99"/>
    <w:semiHidden/>
    <w:unhideWhenUsed/>
    <w:rsid w:val="00EF0BE8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EF0BE8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9C36D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9C36D8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9C36D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9C36D8"/>
    <w:rPr>
      <w:sz w:val="20"/>
      <w:szCs w:val="20"/>
    </w:rPr>
  </w:style>
  <w:style w:type="character" w:styleId="ab">
    <w:name w:val="Hyperlink"/>
    <w:basedOn w:val="a0"/>
    <w:uiPriority w:val="99"/>
    <w:unhideWhenUsed/>
    <w:rsid w:val="003A370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3175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image" Target="media/image33.jpg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50" Type="http://schemas.openxmlformats.org/officeDocument/2006/relationships/image" Target="media/image44.jpg"/><Relationship Id="rId55" Type="http://schemas.openxmlformats.org/officeDocument/2006/relationships/image" Target="media/image49.jpg"/><Relationship Id="rId63" Type="http://schemas.openxmlformats.org/officeDocument/2006/relationships/fontTable" Target="fontTable.xml"/><Relationship Id="rId7" Type="http://schemas.openxmlformats.org/officeDocument/2006/relationships/image" Target="media/image1.jpg"/><Relationship Id="rId2" Type="http://schemas.microsoft.com/office/2007/relationships/stylesWithEffects" Target="stylesWithEffects.xml"/><Relationship Id="rId16" Type="http://schemas.openxmlformats.org/officeDocument/2006/relationships/image" Target="media/image10.jpg"/><Relationship Id="rId29" Type="http://schemas.openxmlformats.org/officeDocument/2006/relationships/image" Target="media/image23.jpg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53" Type="http://schemas.openxmlformats.org/officeDocument/2006/relationships/image" Target="media/image47.jpg"/><Relationship Id="rId58" Type="http://schemas.openxmlformats.org/officeDocument/2006/relationships/image" Target="media/image52.jpg"/><Relationship Id="rId5" Type="http://schemas.openxmlformats.org/officeDocument/2006/relationships/footnotes" Target="footnotes.xml"/><Relationship Id="rId61" Type="http://schemas.openxmlformats.org/officeDocument/2006/relationships/image" Target="media/image55.jpg"/><Relationship Id="rId19" Type="http://schemas.openxmlformats.org/officeDocument/2006/relationships/image" Target="media/image1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56" Type="http://schemas.openxmlformats.org/officeDocument/2006/relationships/image" Target="media/image50.jpg"/><Relationship Id="rId64" Type="http://schemas.openxmlformats.org/officeDocument/2006/relationships/theme" Target="theme/theme1.xml"/><Relationship Id="rId8" Type="http://schemas.openxmlformats.org/officeDocument/2006/relationships/image" Target="media/image2.jpg"/><Relationship Id="rId51" Type="http://schemas.openxmlformats.org/officeDocument/2006/relationships/image" Target="media/image45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59" Type="http://schemas.openxmlformats.org/officeDocument/2006/relationships/image" Target="media/image53.jpg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54" Type="http://schemas.openxmlformats.org/officeDocument/2006/relationships/image" Target="media/image48.jpg"/><Relationship Id="rId62" Type="http://schemas.openxmlformats.org/officeDocument/2006/relationships/image" Target="media/image56.jp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image" Target="media/image43.jpg"/><Relationship Id="rId57" Type="http://schemas.openxmlformats.org/officeDocument/2006/relationships/image" Target="media/image51.jpg"/><Relationship Id="rId10" Type="http://schemas.openxmlformats.org/officeDocument/2006/relationships/image" Target="media/image4.jp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52" Type="http://schemas.openxmlformats.org/officeDocument/2006/relationships/image" Target="media/image46.jpg"/><Relationship Id="rId60" Type="http://schemas.openxmlformats.org/officeDocument/2006/relationships/image" Target="media/image54.jpg"/><Relationship Id="rId4" Type="http://schemas.openxmlformats.org/officeDocument/2006/relationships/webSettings" Target="webSettings.xml"/><Relationship Id="rId9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7500</TotalTime>
  <Pages>30</Pages>
  <Words>362</Words>
  <Characters>2065</Characters>
  <Application>Microsoft Office Word</Application>
  <DocSecurity>0</DocSecurity>
  <Lines>17</Lines>
  <Paragraphs>4</Paragraphs>
  <ScaleCrop>false</ScaleCrop>
  <Company>Microsoft</Company>
  <LinksUpToDate>false</LinksUpToDate>
  <CharactersWithSpaces>2423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研發部王亭喬</dc:creator>
  <cp:lastModifiedBy>研發部王亭喬</cp:lastModifiedBy>
  <cp:revision>14</cp:revision>
  <dcterms:created xsi:type="dcterms:W3CDTF">2017-10-18T06:55:00Z</dcterms:created>
  <dcterms:modified xsi:type="dcterms:W3CDTF">2017-11-07T08:09:00Z</dcterms:modified>
</cp:coreProperties>
</file>